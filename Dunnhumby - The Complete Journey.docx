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1046C1" w14:textId="77777777" w:rsidR="00DB1CC5" w:rsidRDefault="00DB1CC5">
      <w:pPr>
        <w:pStyle w:val="Heading1"/>
        <w:keepNext w:val="0"/>
        <w:keepLines w:val="0"/>
        <w:pBdr>
          <w:top w:val="none" w:sz="0" w:space="0" w:color="000000"/>
          <w:left w:val="none" w:sz="0" w:space="0" w:color="000000"/>
          <w:bottom w:val="none" w:sz="0" w:space="0" w:color="000000"/>
          <w:right w:val="none" w:sz="0" w:space="0" w:color="000000"/>
          <w:between w:val="none" w:sz="0" w:space="0" w:color="000000"/>
        </w:pBdr>
        <w:shd w:val="clear" w:color="auto" w:fill="FFFFFF"/>
        <w:spacing w:before="0" w:after="240" w:line="293" w:lineRule="auto"/>
        <w:rPr>
          <w:b/>
          <w:color w:val="202124"/>
          <w:sz w:val="54"/>
          <w:szCs w:val="54"/>
        </w:rPr>
      </w:pPr>
      <w:bookmarkStart w:id="0" w:name="_heading=h.gjdgxs" w:colFirst="0" w:colLast="0"/>
      <w:bookmarkEnd w:id="0"/>
    </w:p>
    <w:p w14:paraId="171046C2" w14:textId="77777777" w:rsidR="00DB1CC5" w:rsidRDefault="00AB756A">
      <w:pPr>
        <w:pStyle w:val="Heading1"/>
        <w:keepNext w:val="0"/>
        <w:keepLines w:val="0"/>
        <w:pBdr>
          <w:top w:val="none" w:sz="0" w:space="0" w:color="000000"/>
          <w:left w:val="none" w:sz="0" w:space="0" w:color="000000"/>
          <w:bottom w:val="none" w:sz="0" w:space="0" w:color="000000"/>
          <w:right w:val="none" w:sz="0" w:space="0" w:color="000000"/>
          <w:between w:val="none" w:sz="0" w:space="0" w:color="000000"/>
        </w:pBdr>
        <w:shd w:val="clear" w:color="auto" w:fill="FFFFFF"/>
        <w:spacing w:before="0" w:after="240" w:line="293" w:lineRule="auto"/>
        <w:rPr>
          <w:b/>
          <w:color w:val="202124"/>
          <w:sz w:val="54"/>
          <w:szCs w:val="54"/>
        </w:rPr>
      </w:pPr>
      <w:bookmarkStart w:id="1" w:name="_heading=h.30j0zll" w:colFirst="0" w:colLast="0"/>
      <w:bookmarkEnd w:id="1"/>
      <w:r>
        <w:rPr>
          <w:b/>
          <w:color w:val="202124"/>
          <w:sz w:val="54"/>
          <w:szCs w:val="54"/>
        </w:rPr>
        <w:t>Dunnhumby - The Complete Journey</w:t>
      </w:r>
    </w:p>
    <w:p w14:paraId="171046C3" w14:textId="77777777" w:rsidR="00DB1CC5" w:rsidRDefault="00DB1CC5">
      <w:pPr>
        <w:rPr>
          <w:b/>
          <w:sz w:val="32"/>
          <w:szCs w:val="32"/>
        </w:rPr>
      </w:pPr>
    </w:p>
    <w:p w14:paraId="171046C4" w14:textId="77777777" w:rsidR="00DB1CC5" w:rsidRDefault="00AB756A">
      <w:pPr>
        <w:rPr>
          <w:b/>
          <w:sz w:val="32"/>
          <w:szCs w:val="32"/>
        </w:rPr>
      </w:pPr>
      <w:r>
        <w:rPr>
          <w:b/>
          <w:sz w:val="32"/>
          <w:szCs w:val="32"/>
        </w:rPr>
        <w:t>Context</w:t>
      </w:r>
    </w:p>
    <w:p w14:paraId="171046C5" w14:textId="77777777" w:rsidR="00DB1CC5" w:rsidRDefault="00AB756A">
      <w:pPr>
        <w:rPr>
          <w:sz w:val="24"/>
          <w:szCs w:val="24"/>
        </w:rPr>
      </w:pPr>
      <w:r>
        <w:rPr>
          <w:sz w:val="24"/>
          <w:szCs w:val="24"/>
        </w:rPr>
        <w:t>Global leader in Customer data science and analytics, dunnhumby has experts in working with brands, grocery retail, retail pharmacy, and retailer financial services.</w:t>
      </w:r>
    </w:p>
    <w:p w14:paraId="171046C6" w14:textId="77777777" w:rsidR="00DB1CC5" w:rsidRDefault="00AB756A">
      <w:pPr>
        <w:rPr>
          <w:sz w:val="24"/>
          <w:szCs w:val="24"/>
        </w:rPr>
      </w:pPr>
      <w:r>
        <w:rPr>
          <w:sz w:val="24"/>
          <w:szCs w:val="24"/>
        </w:rPr>
        <w:t>With deep heritage and expertise in retail — one of the world's most competitive markets, with a deluge of multi-dimensional data — dunnhumby today enables businesses all over the world, across industries, to be Customer First.</w:t>
      </w:r>
    </w:p>
    <w:p w14:paraId="171046C7" w14:textId="77777777" w:rsidR="00DB1CC5" w:rsidRDefault="00DB1CC5">
      <w:pPr>
        <w:rPr>
          <w:sz w:val="24"/>
          <w:szCs w:val="24"/>
        </w:rPr>
      </w:pPr>
    </w:p>
    <w:p w14:paraId="171046C8" w14:textId="77777777" w:rsidR="00DB1CC5" w:rsidRDefault="00AB756A">
      <w:pPr>
        <w:rPr>
          <w:sz w:val="24"/>
          <w:szCs w:val="24"/>
        </w:rPr>
      </w:pPr>
      <w:r>
        <w:rPr>
          <w:sz w:val="24"/>
          <w:szCs w:val="24"/>
        </w:rPr>
        <w:t>This business case has</w:t>
      </w:r>
    </w:p>
    <w:p w14:paraId="171046C9" w14:textId="77777777" w:rsidR="00DB1CC5" w:rsidRDefault="00AB756A">
      <w:pPr>
        <w:numPr>
          <w:ilvl w:val="0"/>
          <w:numId w:val="26"/>
        </w:numPr>
        <w:rPr>
          <w:sz w:val="24"/>
          <w:szCs w:val="24"/>
        </w:rPr>
      </w:pPr>
      <w:r>
        <w:rPr>
          <w:sz w:val="24"/>
          <w:szCs w:val="24"/>
        </w:rPr>
        <w:t>Household level transactions over two years from a group of 2,500 households who are frequent shoppers at a retailer</w:t>
      </w:r>
    </w:p>
    <w:p w14:paraId="171046CA" w14:textId="77777777" w:rsidR="00DB1CC5" w:rsidRDefault="00AB756A">
      <w:pPr>
        <w:numPr>
          <w:ilvl w:val="0"/>
          <w:numId w:val="26"/>
        </w:numPr>
        <w:rPr>
          <w:sz w:val="24"/>
          <w:szCs w:val="24"/>
        </w:rPr>
      </w:pPr>
      <w:r>
        <w:rPr>
          <w:sz w:val="24"/>
          <w:szCs w:val="24"/>
        </w:rPr>
        <w:t>All of a household’s purchases within the store, not just those from a limited number of categories</w:t>
      </w:r>
    </w:p>
    <w:p w14:paraId="171046CB" w14:textId="77777777" w:rsidR="00DB1CC5" w:rsidRDefault="00AB756A">
      <w:pPr>
        <w:numPr>
          <w:ilvl w:val="0"/>
          <w:numId w:val="26"/>
        </w:numPr>
        <w:rPr>
          <w:sz w:val="24"/>
          <w:szCs w:val="24"/>
        </w:rPr>
      </w:pPr>
      <w:r>
        <w:rPr>
          <w:sz w:val="24"/>
          <w:szCs w:val="24"/>
        </w:rPr>
        <w:t>Demographics and direct marketing contact history for select households</w:t>
      </w:r>
    </w:p>
    <w:p w14:paraId="171046CC" w14:textId="77777777" w:rsidR="00DB1CC5" w:rsidRDefault="00DB1CC5">
      <w:pPr>
        <w:rPr>
          <w:sz w:val="24"/>
          <w:szCs w:val="24"/>
        </w:rPr>
      </w:pPr>
    </w:p>
    <w:p w14:paraId="171046CD" w14:textId="77777777" w:rsidR="00DB1CC5" w:rsidRDefault="00DB1CC5">
      <w:pPr>
        <w:rPr>
          <w:sz w:val="24"/>
          <w:szCs w:val="24"/>
        </w:rPr>
      </w:pPr>
    </w:p>
    <w:p w14:paraId="171046CF" w14:textId="77777777" w:rsidR="00DB1CC5" w:rsidRDefault="00DB1CC5">
      <w:pPr>
        <w:rPr>
          <w:b/>
          <w:sz w:val="32"/>
          <w:szCs w:val="32"/>
        </w:rPr>
      </w:pPr>
    </w:p>
    <w:p w14:paraId="171046D0" w14:textId="77777777" w:rsidR="00DB1CC5" w:rsidRDefault="00AB756A">
      <w:pPr>
        <w:rPr>
          <w:b/>
          <w:sz w:val="24"/>
          <w:szCs w:val="24"/>
        </w:rPr>
      </w:pPr>
      <w:r>
        <w:rPr>
          <w:b/>
          <w:noProof/>
          <w:sz w:val="24"/>
          <w:szCs w:val="24"/>
        </w:rPr>
        <w:lastRenderedPageBreak/>
        <w:drawing>
          <wp:inline distT="114300" distB="114300" distL="114300" distR="114300" wp14:anchorId="171049B7" wp14:editId="171049B8">
            <wp:extent cx="5943600" cy="3987800"/>
            <wp:effectExtent l="0" t="0" r="0" b="0"/>
            <wp:docPr id="7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
                    <a:srcRect/>
                    <a:stretch>
                      <a:fillRect/>
                    </a:stretch>
                  </pic:blipFill>
                  <pic:spPr>
                    <a:xfrm>
                      <a:off x="0" y="0"/>
                      <a:ext cx="5943600" cy="3987800"/>
                    </a:xfrm>
                    <a:prstGeom prst="rect">
                      <a:avLst/>
                    </a:prstGeom>
                    <a:ln/>
                  </pic:spPr>
                </pic:pic>
              </a:graphicData>
            </a:graphic>
          </wp:inline>
        </w:drawing>
      </w:r>
    </w:p>
    <w:p w14:paraId="171046D1" w14:textId="77777777" w:rsidR="00DB1CC5" w:rsidRDefault="00DB1CC5">
      <w:pPr>
        <w:rPr>
          <w:b/>
          <w:sz w:val="24"/>
          <w:szCs w:val="24"/>
        </w:rPr>
      </w:pPr>
    </w:p>
    <w:p w14:paraId="171046D2" w14:textId="77777777" w:rsidR="00DB1CC5" w:rsidRDefault="00AB756A">
      <w:pPr>
        <w:numPr>
          <w:ilvl w:val="0"/>
          <w:numId w:val="6"/>
        </w:numPr>
        <w:rPr>
          <w:b/>
          <w:sz w:val="24"/>
          <w:szCs w:val="24"/>
        </w:rPr>
      </w:pPr>
      <w:proofErr w:type="spellStart"/>
      <w:r>
        <w:rPr>
          <w:b/>
          <w:sz w:val="24"/>
          <w:szCs w:val="24"/>
        </w:rPr>
        <w:t>hh_demographic</w:t>
      </w:r>
      <w:proofErr w:type="spellEnd"/>
    </w:p>
    <w:p w14:paraId="171046D3" w14:textId="77777777" w:rsidR="00DB1CC5" w:rsidRDefault="00AB756A">
      <w:pPr>
        <w:rPr>
          <w:b/>
          <w:sz w:val="24"/>
          <w:szCs w:val="24"/>
        </w:rPr>
      </w:pPr>
      <w:r>
        <w:rPr>
          <w:b/>
          <w:noProof/>
          <w:sz w:val="24"/>
          <w:szCs w:val="24"/>
        </w:rPr>
        <w:drawing>
          <wp:inline distT="114300" distB="114300" distL="114300" distR="114300" wp14:anchorId="171049B9" wp14:editId="171049BA">
            <wp:extent cx="5575300" cy="1473200"/>
            <wp:effectExtent l="0" t="0" r="0" b="0"/>
            <wp:docPr id="79" name="image37.png" descr="Macintosh HD:Users:ameliar:Desktop:Screen Shot 2014-09-15 at 2.51.12 PM.png"/>
            <wp:cNvGraphicFramePr/>
            <a:graphic xmlns:a="http://schemas.openxmlformats.org/drawingml/2006/main">
              <a:graphicData uri="http://schemas.openxmlformats.org/drawingml/2006/picture">
                <pic:pic xmlns:pic="http://schemas.openxmlformats.org/drawingml/2006/picture">
                  <pic:nvPicPr>
                    <pic:cNvPr id="0" name="image37.png" descr="Macintosh HD:Users:ameliar:Desktop:Screen Shot 2014-09-15 at 2.51.12 PM.png"/>
                    <pic:cNvPicPr preferRelativeResize="0"/>
                  </pic:nvPicPr>
                  <pic:blipFill>
                    <a:blip r:embed="rId7"/>
                    <a:srcRect/>
                    <a:stretch>
                      <a:fillRect/>
                    </a:stretch>
                  </pic:blipFill>
                  <pic:spPr>
                    <a:xfrm>
                      <a:off x="0" y="0"/>
                      <a:ext cx="5575300" cy="1473200"/>
                    </a:xfrm>
                    <a:prstGeom prst="rect">
                      <a:avLst/>
                    </a:prstGeom>
                    <a:ln/>
                  </pic:spPr>
                </pic:pic>
              </a:graphicData>
            </a:graphic>
          </wp:inline>
        </w:drawing>
      </w:r>
    </w:p>
    <w:p w14:paraId="171046D4" w14:textId="77777777" w:rsidR="00DB1CC5" w:rsidRDefault="00AB756A">
      <w:pPr>
        <w:numPr>
          <w:ilvl w:val="0"/>
          <w:numId w:val="29"/>
        </w:numPr>
        <w:rPr>
          <w:b/>
          <w:sz w:val="24"/>
          <w:szCs w:val="24"/>
        </w:rPr>
      </w:pPr>
      <w:proofErr w:type="spellStart"/>
      <w:r>
        <w:rPr>
          <w:b/>
          <w:sz w:val="24"/>
          <w:szCs w:val="24"/>
        </w:rPr>
        <w:t>transaction_data</w:t>
      </w:r>
      <w:proofErr w:type="spellEnd"/>
    </w:p>
    <w:p w14:paraId="171046D5" w14:textId="77777777" w:rsidR="00DB1CC5" w:rsidRDefault="00AB756A">
      <w:pPr>
        <w:rPr>
          <w:b/>
          <w:sz w:val="24"/>
          <w:szCs w:val="24"/>
        </w:rPr>
      </w:pPr>
      <w:r>
        <w:rPr>
          <w:b/>
          <w:noProof/>
          <w:sz w:val="24"/>
          <w:szCs w:val="24"/>
        </w:rPr>
        <w:lastRenderedPageBreak/>
        <w:drawing>
          <wp:inline distT="114300" distB="114300" distL="114300" distR="114300" wp14:anchorId="171049BB" wp14:editId="171049BC">
            <wp:extent cx="5600700" cy="2120900"/>
            <wp:effectExtent l="0" t="0" r="0" b="0"/>
            <wp:docPr id="78" name="image27.png" descr="Macintosh HD:Users:ameliar:Desktop:Screen Shot 2014-09-15 at 2.51.18 PM.png"/>
            <wp:cNvGraphicFramePr/>
            <a:graphic xmlns:a="http://schemas.openxmlformats.org/drawingml/2006/main">
              <a:graphicData uri="http://schemas.openxmlformats.org/drawingml/2006/picture">
                <pic:pic xmlns:pic="http://schemas.openxmlformats.org/drawingml/2006/picture">
                  <pic:nvPicPr>
                    <pic:cNvPr id="0" name="image27.png" descr="Macintosh HD:Users:ameliar:Desktop:Screen Shot 2014-09-15 at 2.51.18 PM.png"/>
                    <pic:cNvPicPr preferRelativeResize="0"/>
                  </pic:nvPicPr>
                  <pic:blipFill>
                    <a:blip r:embed="rId8"/>
                    <a:srcRect/>
                    <a:stretch>
                      <a:fillRect/>
                    </a:stretch>
                  </pic:blipFill>
                  <pic:spPr>
                    <a:xfrm>
                      <a:off x="0" y="0"/>
                      <a:ext cx="5600700" cy="2120900"/>
                    </a:xfrm>
                    <a:prstGeom prst="rect">
                      <a:avLst/>
                    </a:prstGeom>
                    <a:ln/>
                  </pic:spPr>
                </pic:pic>
              </a:graphicData>
            </a:graphic>
          </wp:inline>
        </w:drawing>
      </w:r>
    </w:p>
    <w:p w14:paraId="171046D6" w14:textId="77777777" w:rsidR="00DB1CC5" w:rsidRDefault="00AB756A">
      <w:pPr>
        <w:numPr>
          <w:ilvl w:val="0"/>
          <w:numId w:val="13"/>
        </w:numPr>
        <w:rPr>
          <w:b/>
          <w:sz w:val="24"/>
          <w:szCs w:val="24"/>
        </w:rPr>
      </w:pPr>
      <w:proofErr w:type="spellStart"/>
      <w:r>
        <w:rPr>
          <w:b/>
          <w:sz w:val="24"/>
          <w:szCs w:val="24"/>
        </w:rPr>
        <w:t>campaign_table</w:t>
      </w:r>
      <w:proofErr w:type="spellEnd"/>
    </w:p>
    <w:p w14:paraId="171046D7" w14:textId="77777777" w:rsidR="00DB1CC5" w:rsidRDefault="00AB756A">
      <w:pPr>
        <w:rPr>
          <w:b/>
          <w:sz w:val="24"/>
          <w:szCs w:val="24"/>
        </w:rPr>
      </w:pPr>
      <w:r>
        <w:rPr>
          <w:b/>
          <w:noProof/>
          <w:sz w:val="24"/>
          <w:szCs w:val="24"/>
        </w:rPr>
        <w:drawing>
          <wp:inline distT="114300" distB="114300" distL="114300" distR="114300" wp14:anchorId="171049BD" wp14:editId="171049BE">
            <wp:extent cx="5638800" cy="825500"/>
            <wp:effectExtent l="0" t="0" r="0" b="0"/>
            <wp:docPr id="81" name="image26.png" descr="Macintosh HD:Users:ameliar:Desktop:Screen Shot 2014-09-15 at 5.04.17 PM.png"/>
            <wp:cNvGraphicFramePr/>
            <a:graphic xmlns:a="http://schemas.openxmlformats.org/drawingml/2006/main">
              <a:graphicData uri="http://schemas.openxmlformats.org/drawingml/2006/picture">
                <pic:pic xmlns:pic="http://schemas.openxmlformats.org/drawingml/2006/picture">
                  <pic:nvPicPr>
                    <pic:cNvPr id="0" name="image26.png" descr="Macintosh HD:Users:ameliar:Desktop:Screen Shot 2014-09-15 at 5.04.17 PM.png"/>
                    <pic:cNvPicPr preferRelativeResize="0"/>
                  </pic:nvPicPr>
                  <pic:blipFill>
                    <a:blip r:embed="rId9"/>
                    <a:srcRect/>
                    <a:stretch>
                      <a:fillRect/>
                    </a:stretch>
                  </pic:blipFill>
                  <pic:spPr>
                    <a:xfrm>
                      <a:off x="0" y="0"/>
                      <a:ext cx="5638800" cy="825500"/>
                    </a:xfrm>
                    <a:prstGeom prst="rect">
                      <a:avLst/>
                    </a:prstGeom>
                    <a:ln/>
                  </pic:spPr>
                </pic:pic>
              </a:graphicData>
            </a:graphic>
          </wp:inline>
        </w:drawing>
      </w:r>
    </w:p>
    <w:p w14:paraId="171046D8" w14:textId="77777777" w:rsidR="00DB1CC5" w:rsidRDefault="00AB756A">
      <w:pPr>
        <w:numPr>
          <w:ilvl w:val="0"/>
          <w:numId w:val="3"/>
        </w:numPr>
        <w:rPr>
          <w:b/>
          <w:sz w:val="24"/>
          <w:szCs w:val="24"/>
        </w:rPr>
      </w:pPr>
      <w:proofErr w:type="spellStart"/>
      <w:r>
        <w:rPr>
          <w:b/>
          <w:sz w:val="24"/>
          <w:szCs w:val="24"/>
        </w:rPr>
        <w:t>capaign_desc</w:t>
      </w:r>
      <w:proofErr w:type="spellEnd"/>
    </w:p>
    <w:p w14:paraId="171046D9" w14:textId="77777777" w:rsidR="00DB1CC5" w:rsidRDefault="00AB756A">
      <w:pPr>
        <w:rPr>
          <w:b/>
          <w:sz w:val="24"/>
          <w:szCs w:val="24"/>
        </w:rPr>
      </w:pPr>
      <w:r>
        <w:rPr>
          <w:b/>
          <w:noProof/>
          <w:sz w:val="24"/>
          <w:szCs w:val="24"/>
        </w:rPr>
        <w:drawing>
          <wp:inline distT="114300" distB="114300" distL="114300" distR="114300" wp14:anchorId="171049BF" wp14:editId="171049C0">
            <wp:extent cx="5651500" cy="965200"/>
            <wp:effectExtent l="0" t="0" r="0" b="0"/>
            <wp:docPr id="80" name="image30.png" descr="Macintosh HD:Users:ameliar:Desktop:Screen Shot 2014-09-15 at 5.06.11 PM.png"/>
            <wp:cNvGraphicFramePr/>
            <a:graphic xmlns:a="http://schemas.openxmlformats.org/drawingml/2006/main">
              <a:graphicData uri="http://schemas.openxmlformats.org/drawingml/2006/picture">
                <pic:pic xmlns:pic="http://schemas.openxmlformats.org/drawingml/2006/picture">
                  <pic:nvPicPr>
                    <pic:cNvPr id="0" name="image30.png" descr="Macintosh HD:Users:ameliar:Desktop:Screen Shot 2014-09-15 at 5.06.11 PM.png"/>
                    <pic:cNvPicPr preferRelativeResize="0"/>
                  </pic:nvPicPr>
                  <pic:blipFill>
                    <a:blip r:embed="rId10"/>
                    <a:srcRect/>
                    <a:stretch>
                      <a:fillRect/>
                    </a:stretch>
                  </pic:blipFill>
                  <pic:spPr>
                    <a:xfrm>
                      <a:off x="0" y="0"/>
                      <a:ext cx="5651500" cy="965200"/>
                    </a:xfrm>
                    <a:prstGeom prst="rect">
                      <a:avLst/>
                    </a:prstGeom>
                    <a:ln/>
                  </pic:spPr>
                </pic:pic>
              </a:graphicData>
            </a:graphic>
          </wp:inline>
        </w:drawing>
      </w:r>
    </w:p>
    <w:p w14:paraId="171046DA" w14:textId="77777777" w:rsidR="00DB1CC5" w:rsidRDefault="00AB756A">
      <w:pPr>
        <w:numPr>
          <w:ilvl w:val="0"/>
          <w:numId w:val="28"/>
        </w:numPr>
        <w:rPr>
          <w:b/>
          <w:sz w:val="24"/>
          <w:szCs w:val="24"/>
        </w:rPr>
      </w:pPr>
      <w:r>
        <w:rPr>
          <w:b/>
          <w:sz w:val="24"/>
          <w:szCs w:val="24"/>
        </w:rPr>
        <w:t>product</w:t>
      </w:r>
    </w:p>
    <w:p w14:paraId="171046DB" w14:textId="77777777" w:rsidR="00DB1CC5" w:rsidRDefault="00AB756A">
      <w:pPr>
        <w:rPr>
          <w:b/>
          <w:sz w:val="24"/>
          <w:szCs w:val="24"/>
        </w:rPr>
      </w:pPr>
      <w:r>
        <w:rPr>
          <w:b/>
          <w:noProof/>
          <w:sz w:val="24"/>
          <w:szCs w:val="24"/>
        </w:rPr>
        <w:drawing>
          <wp:inline distT="114300" distB="114300" distL="114300" distR="114300" wp14:anchorId="171049C1" wp14:editId="171049C2">
            <wp:extent cx="5702300" cy="1384300"/>
            <wp:effectExtent l="0" t="0" r="0" b="0"/>
            <wp:docPr id="83" name="image24.jpg" descr="Macintosh HD:Users:ameliar:Desktop:Screen Shot 2014-09-15 at 5.06.36 PM.png"/>
            <wp:cNvGraphicFramePr/>
            <a:graphic xmlns:a="http://schemas.openxmlformats.org/drawingml/2006/main">
              <a:graphicData uri="http://schemas.openxmlformats.org/drawingml/2006/picture">
                <pic:pic xmlns:pic="http://schemas.openxmlformats.org/drawingml/2006/picture">
                  <pic:nvPicPr>
                    <pic:cNvPr id="0" name="image24.jpg" descr="Macintosh HD:Users:ameliar:Desktop:Screen Shot 2014-09-15 at 5.06.36 PM.png"/>
                    <pic:cNvPicPr preferRelativeResize="0"/>
                  </pic:nvPicPr>
                  <pic:blipFill>
                    <a:blip r:embed="rId11"/>
                    <a:srcRect/>
                    <a:stretch>
                      <a:fillRect/>
                    </a:stretch>
                  </pic:blipFill>
                  <pic:spPr>
                    <a:xfrm>
                      <a:off x="0" y="0"/>
                      <a:ext cx="5702300" cy="1384300"/>
                    </a:xfrm>
                    <a:prstGeom prst="rect">
                      <a:avLst/>
                    </a:prstGeom>
                    <a:ln/>
                  </pic:spPr>
                </pic:pic>
              </a:graphicData>
            </a:graphic>
          </wp:inline>
        </w:drawing>
      </w:r>
    </w:p>
    <w:p w14:paraId="171046DC" w14:textId="77777777" w:rsidR="00DB1CC5" w:rsidRDefault="00AB756A">
      <w:pPr>
        <w:numPr>
          <w:ilvl w:val="0"/>
          <w:numId w:val="7"/>
        </w:numPr>
        <w:rPr>
          <w:b/>
          <w:sz w:val="24"/>
          <w:szCs w:val="24"/>
        </w:rPr>
      </w:pPr>
      <w:r>
        <w:rPr>
          <w:b/>
          <w:sz w:val="24"/>
          <w:szCs w:val="24"/>
        </w:rPr>
        <w:t>coupon</w:t>
      </w:r>
    </w:p>
    <w:p w14:paraId="171046DD" w14:textId="77777777" w:rsidR="00DB1CC5" w:rsidRDefault="00AB756A">
      <w:pPr>
        <w:rPr>
          <w:b/>
          <w:sz w:val="24"/>
          <w:szCs w:val="24"/>
        </w:rPr>
      </w:pPr>
      <w:r>
        <w:rPr>
          <w:b/>
          <w:noProof/>
          <w:sz w:val="24"/>
          <w:szCs w:val="24"/>
        </w:rPr>
        <w:drawing>
          <wp:inline distT="114300" distB="114300" distL="114300" distR="114300" wp14:anchorId="171049C3" wp14:editId="171049C4">
            <wp:extent cx="5765800" cy="965200"/>
            <wp:effectExtent l="0" t="0" r="0" b="0"/>
            <wp:docPr id="82" name="image35.png" descr="Macintosh HD:Users:ameliar:Desktop:Screen Shot 2014-09-15 at 5.08.03 PM.png"/>
            <wp:cNvGraphicFramePr/>
            <a:graphic xmlns:a="http://schemas.openxmlformats.org/drawingml/2006/main">
              <a:graphicData uri="http://schemas.openxmlformats.org/drawingml/2006/picture">
                <pic:pic xmlns:pic="http://schemas.openxmlformats.org/drawingml/2006/picture">
                  <pic:nvPicPr>
                    <pic:cNvPr id="0" name="image35.png" descr="Macintosh HD:Users:ameliar:Desktop:Screen Shot 2014-09-15 at 5.08.03 PM.png"/>
                    <pic:cNvPicPr preferRelativeResize="0"/>
                  </pic:nvPicPr>
                  <pic:blipFill>
                    <a:blip r:embed="rId12"/>
                    <a:srcRect/>
                    <a:stretch>
                      <a:fillRect/>
                    </a:stretch>
                  </pic:blipFill>
                  <pic:spPr>
                    <a:xfrm>
                      <a:off x="0" y="0"/>
                      <a:ext cx="5765800" cy="965200"/>
                    </a:xfrm>
                    <a:prstGeom prst="rect">
                      <a:avLst/>
                    </a:prstGeom>
                    <a:ln/>
                  </pic:spPr>
                </pic:pic>
              </a:graphicData>
            </a:graphic>
          </wp:inline>
        </w:drawing>
      </w:r>
    </w:p>
    <w:p w14:paraId="171046DE" w14:textId="77777777" w:rsidR="00DB1CC5" w:rsidRDefault="00AB756A">
      <w:pPr>
        <w:numPr>
          <w:ilvl w:val="0"/>
          <w:numId w:val="25"/>
        </w:numPr>
        <w:rPr>
          <w:b/>
          <w:sz w:val="24"/>
          <w:szCs w:val="24"/>
        </w:rPr>
      </w:pPr>
      <w:proofErr w:type="spellStart"/>
      <w:r>
        <w:rPr>
          <w:b/>
          <w:sz w:val="24"/>
          <w:szCs w:val="24"/>
        </w:rPr>
        <w:t>coupon_redempt</w:t>
      </w:r>
      <w:proofErr w:type="spellEnd"/>
    </w:p>
    <w:p w14:paraId="171046DF" w14:textId="77777777" w:rsidR="00DB1CC5" w:rsidRDefault="00AB756A">
      <w:pPr>
        <w:rPr>
          <w:b/>
          <w:sz w:val="24"/>
          <w:szCs w:val="24"/>
        </w:rPr>
      </w:pPr>
      <w:r>
        <w:rPr>
          <w:b/>
          <w:noProof/>
          <w:sz w:val="24"/>
          <w:szCs w:val="24"/>
        </w:rPr>
        <w:lastRenderedPageBreak/>
        <w:drawing>
          <wp:inline distT="114300" distB="114300" distL="114300" distR="114300" wp14:anchorId="171049C5" wp14:editId="171049C6">
            <wp:extent cx="5638800" cy="876300"/>
            <wp:effectExtent l="0" t="0" r="0" b="0"/>
            <wp:docPr id="85" name="image31.jpg" descr="Macintosh HD:Users:ameliar:Desktop:Screen Shot 2014-09-15 at 5.09.12 PM.png"/>
            <wp:cNvGraphicFramePr/>
            <a:graphic xmlns:a="http://schemas.openxmlformats.org/drawingml/2006/main">
              <a:graphicData uri="http://schemas.openxmlformats.org/drawingml/2006/picture">
                <pic:pic xmlns:pic="http://schemas.openxmlformats.org/drawingml/2006/picture">
                  <pic:nvPicPr>
                    <pic:cNvPr id="0" name="image31.jpg" descr="Macintosh HD:Users:ameliar:Desktop:Screen Shot 2014-09-15 at 5.09.12 PM.png"/>
                    <pic:cNvPicPr preferRelativeResize="0"/>
                  </pic:nvPicPr>
                  <pic:blipFill>
                    <a:blip r:embed="rId13"/>
                    <a:srcRect/>
                    <a:stretch>
                      <a:fillRect/>
                    </a:stretch>
                  </pic:blipFill>
                  <pic:spPr>
                    <a:xfrm>
                      <a:off x="0" y="0"/>
                      <a:ext cx="5638800" cy="876300"/>
                    </a:xfrm>
                    <a:prstGeom prst="rect">
                      <a:avLst/>
                    </a:prstGeom>
                    <a:ln/>
                  </pic:spPr>
                </pic:pic>
              </a:graphicData>
            </a:graphic>
          </wp:inline>
        </w:drawing>
      </w:r>
    </w:p>
    <w:p w14:paraId="171046E0" w14:textId="77777777" w:rsidR="00DB1CC5" w:rsidRDefault="00DB1CC5">
      <w:pPr>
        <w:rPr>
          <w:b/>
          <w:sz w:val="24"/>
          <w:szCs w:val="24"/>
        </w:rPr>
      </w:pPr>
    </w:p>
    <w:p w14:paraId="171046E1" w14:textId="77777777" w:rsidR="00DB1CC5" w:rsidRDefault="00AB756A">
      <w:pPr>
        <w:numPr>
          <w:ilvl w:val="0"/>
          <w:numId w:val="16"/>
        </w:numPr>
        <w:rPr>
          <w:b/>
          <w:sz w:val="24"/>
          <w:szCs w:val="24"/>
        </w:rPr>
      </w:pPr>
      <w:proofErr w:type="spellStart"/>
      <w:r>
        <w:rPr>
          <w:b/>
          <w:sz w:val="24"/>
          <w:szCs w:val="24"/>
        </w:rPr>
        <w:t>Causal_data</w:t>
      </w:r>
      <w:proofErr w:type="spellEnd"/>
      <w:r>
        <w:rPr>
          <w:b/>
          <w:sz w:val="24"/>
          <w:szCs w:val="24"/>
        </w:rPr>
        <w:t xml:space="preserve"> - event info and some other details</w:t>
      </w:r>
    </w:p>
    <w:p w14:paraId="171046E2" w14:textId="77777777" w:rsidR="00DB1CC5" w:rsidRDefault="00AB756A">
      <w:pPr>
        <w:rPr>
          <w:b/>
          <w:sz w:val="24"/>
          <w:szCs w:val="24"/>
        </w:rPr>
      </w:pPr>
      <w:r>
        <w:rPr>
          <w:b/>
          <w:noProof/>
          <w:sz w:val="24"/>
          <w:szCs w:val="24"/>
        </w:rPr>
        <w:drawing>
          <wp:inline distT="114300" distB="114300" distL="114300" distR="114300" wp14:anchorId="171049C7" wp14:editId="171049C8">
            <wp:extent cx="5537200" cy="5715000"/>
            <wp:effectExtent l="0" t="0" r="0" b="0"/>
            <wp:docPr id="84" name="image32.png" descr="Macintosh HD:Users:ameliar:Desktop:Screen Shot 2014-09-15 at 5.09.37 PM.png"/>
            <wp:cNvGraphicFramePr/>
            <a:graphic xmlns:a="http://schemas.openxmlformats.org/drawingml/2006/main">
              <a:graphicData uri="http://schemas.openxmlformats.org/drawingml/2006/picture">
                <pic:pic xmlns:pic="http://schemas.openxmlformats.org/drawingml/2006/picture">
                  <pic:nvPicPr>
                    <pic:cNvPr id="0" name="image32.png" descr="Macintosh HD:Users:ameliar:Desktop:Screen Shot 2014-09-15 at 5.09.37 PM.png"/>
                    <pic:cNvPicPr preferRelativeResize="0"/>
                  </pic:nvPicPr>
                  <pic:blipFill>
                    <a:blip r:embed="rId14"/>
                    <a:srcRect/>
                    <a:stretch>
                      <a:fillRect/>
                    </a:stretch>
                  </pic:blipFill>
                  <pic:spPr>
                    <a:xfrm>
                      <a:off x="0" y="0"/>
                      <a:ext cx="5537200" cy="5715000"/>
                    </a:xfrm>
                    <a:prstGeom prst="rect">
                      <a:avLst/>
                    </a:prstGeom>
                    <a:ln/>
                  </pic:spPr>
                </pic:pic>
              </a:graphicData>
            </a:graphic>
          </wp:inline>
        </w:drawing>
      </w:r>
    </w:p>
    <w:p w14:paraId="171046E3" w14:textId="77777777" w:rsidR="00DB1CC5" w:rsidRDefault="00DB1CC5">
      <w:pPr>
        <w:rPr>
          <w:b/>
          <w:sz w:val="24"/>
          <w:szCs w:val="24"/>
        </w:rPr>
      </w:pPr>
    </w:p>
    <w:p w14:paraId="171046E4" w14:textId="77777777" w:rsidR="00DB1CC5" w:rsidRDefault="00DB1CC5">
      <w:pPr>
        <w:rPr>
          <w:b/>
          <w:sz w:val="24"/>
          <w:szCs w:val="24"/>
        </w:rPr>
      </w:pPr>
    </w:p>
    <w:p w14:paraId="171046E5" w14:textId="77777777" w:rsidR="00DB1CC5" w:rsidRDefault="00DB1CC5">
      <w:pPr>
        <w:rPr>
          <w:b/>
          <w:sz w:val="24"/>
          <w:szCs w:val="24"/>
        </w:rPr>
      </w:pPr>
    </w:p>
    <w:p w14:paraId="171046E6" w14:textId="77777777" w:rsidR="00DB1CC5" w:rsidRDefault="00DB1CC5">
      <w:pPr>
        <w:rPr>
          <w:b/>
          <w:sz w:val="24"/>
          <w:szCs w:val="24"/>
        </w:rPr>
      </w:pPr>
    </w:p>
    <w:p w14:paraId="171046E7" w14:textId="77777777" w:rsidR="00DB1CC5" w:rsidRDefault="00DB1CC5">
      <w:pPr>
        <w:rPr>
          <w:b/>
          <w:sz w:val="24"/>
          <w:szCs w:val="24"/>
        </w:rPr>
      </w:pPr>
    </w:p>
    <w:p w14:paraId="171046E8" w14:textId="77777777" w:rsidR="00DB1CC5" w:rsidRDefault="00DB1CC5">
      <w:pPr>
        <w:rPr>
          <w:b/>
          <w:sz w:val="24"/>
          <w:szCs w:val="24"/>
        </w:rPr>
      </w:pPr>
    </w:p>
    <w:p w14:paraId="171046E9" w14:textId="77777777" w:rsidR="00DB1CC5" w:rsidRDefault="00AB756A">
      <w:pPr>
        <w:rPr>
          <w:b/>
          <w:sz w:val="24"/>
          <w:szCs w:val="24"/>
        </w:rPr>
      </w:pPr>
      <w:r>
        <w:rPr>
          <w:b/>
          <w:sz w:val="24"/>
          <w:szCs w:val="24"/>
        </w:rPr>
        <w:t>Top questions:</w:t>
      </w:r>
    </w:p>
    <w:p w14:paraId="171046EA" w14:textId="77777777" w:rsidR="00DB1CC5" w:rsidRDefault="00DB1CC5">
      <w:pPr>
        <w:rPr>
          <w:b/>
          <w:sz w:val="24"/>
          <w:szCs w:val="24"/>
        </w:rPr>
      </w:pPr>
    </w:p>
    <w:p w14:paraId="171046EB" w14:textId="77777777" w:rsidR="00DB1CC5" w:rsidRDefault="00AB756A">
      <w:pPr>
        <w:numPr>
          <w:ilvl w:val="0"/>
          <w:numId w:val="21"/>
        </w:numPr>
        <w:rPr>
          <w:sz w:val="24"/>
          <w:szCs w:val="24"/>
        </w:rPr>
      </w:pPr>
      <w:r>
        <w:rPr>
          <w:sz w:val="24"/>
          <w:szCs w:val="24"/>
        </w:rPr>
        <w:t>Find the number of orders that are small, medium or large order value(small:0-5$, medium:5-10$, large:10+)</w:t>
      </w:r>
    </w:p>
    <w:p w14:paraId="171046EC" w14:textId="77777777" w:rsidR="00DB1CC5" w:rsidRDefault="00AB756A">
      <w:pPr>
        <w:numPr>
          <w:ilvl w:val="0"/>
          <w:numId w:val="21"/>
        </w:numPr>
        <w:rPr>
          <w:sz w:val="24"/>
          <w:szCs w:val="24"/>
        </w:rPr>
      </w:pPr>
      <w:r>
        <w:rPr>
          <w:sz w:val="24"/>
          <w:szCs w:val="24"/>
        </w:rPr>
        <w:t>Find top 3 stores with highest foot traffic for each week (Foot traffic: number of customers transacting )</w:t>
      </w:r>
    </w:p>
    <w:p w14:paraId="171046ED" w14:textId="77777777" w:rsidR="00DB1CC5" w:rsidRDefault="00AB756A">
      <w:pPr>
        <w:numPr>
          <w:ilvl w:val="0"/>
          <w:numId w:val="21"/>
        </w:numPr>
        <w:rPr>
          <w:sz w:val="24"/>
          <w:szCs w:val="24"/>
        </w:rPr>
      </w:pPr>
      <w:r>
        <w:rPr>
          <w:sz w:val="24"/>
          <w:szCs w:val="24"/>
        </w:rPr>
        <w:t>Create a basic customer profiling with first, last visit, number of visits, average money spent per visit and total money spent order by highest avg money</w:t>
      </w:r>
    </w:p>
    <w:p w14:paraId="171046EE" w14:textId="77777777" w:rsidR="00DB1CC5" w:rsidRDefault="00AB756A">
      <w:pPr>
        <w:numPr>
          <w:ilvl w:val="0"/>
          <w:numId w:val="21"/>
        </w:numPr>
        <w:rPr>
          <w:sz w:val="24"/>
          <w:szCs w:val="24"/>
        </w:rPr>
      </w:pPr>
      <w:r>
        <w:rPr>
          <w:sz w:val="24"/>
          <w:szCs w:val="24"/>
        </w:rPr>
        <w:t>Do a single customer analysis selecting most spending customer for whom we have demographic information(because not all customers in transaction data are present in demographic table)(show the demographic as well as profiling data)</w:t>
      </w:r>
    </w:p>
    <w:p w14:paraId="171046EF" w14:textId="77777777" w:rsidR="00DB1CC5" w:rsidRDefault="00AB756A">
      <w:pPr>
        <w:numPr>
          <w:ilvl w:val="0"/>
          <w:numId w:val="21"/>
        </w:numPr>
        <w:rPr>
          <w:sz w:val="24"/>
          <w:szCs w:val="24"/>
        </w:rPr>
      </w:pPr>
      <w:r>
        <w:rPr>
          <w:sz w:val="24"/>
          <w:szCs w:val="24"/>
        </w:rPr>
        <w:t>Find products(product table :SUB_COMMODITY_DESC) which are most frequently bought together</w:t>
      </w:r>
    </w:p>
    <w:p w14:paraId="171046F0" w14:textId="77777777" w:rsidR="00DB1CC5" w:rsidRDefault="00AB756A">
      <w:pPr>
        <w:numPr>
          <w:ilvl w:val="0"/>
          <w:numId w:val="21"/>
        </w:numPr>
        <w:rPr>
          <w:b/>
          <w:sz w:val="24"/>
          <w:szCs w:val="24"/>
        </w:rPr>
      </w:pPr>
      <w:r>
        <w:rPr>
          <w:b/>
          <w:sz w:val="24"/>
          <w:szCs w:val="24"/>
        </w:rPr>
        <w:t>Find out on which weeks does each household shop and find their cumulative spending over time(sum of all previous) (uses sum over partition)</w:t>
      </w:r>
    </w:p>
    <w:p w14:paraId="171046F1" w14:textId="77777777" w:rsidR="00DB1CC5" w:rsidRDefault="00AB756A">
      <w:pPr>
        <w:numPr>
          <w:ilvl w:val="0"/>
          <w:numId w:val="21"/>
        </w:numPr>
        <w:rPr>
          <w:b/>
          <w:sz w:val="24"/>
          <w:szCs w:val="24"/>
        </w:rPr>
      </w:pPr>
      <w:r>
        <w:rPr>
          <w:b/>
          <w:sz w:val="24"/>
          <w:szCs w:val="24"/>
        </w:rPr>
        <w:t>Find the weekly change in Revenue Per Account (RPA) (spending by each customer compared to last week)(use lag function)</w:t>
      </w:r>
    </w:p>
    <w:p w14:paraId="171046F2" w14:textId="77777777" w:rsidR="00DB1CC5" w:rsidRDefault="00AB756A">
      <w:pPr>
        <w:numPr>
          <w:ilvl w:val="0"/>
          <w:numId w:val="21"/>
        </w:numPr>
        <w:rPr>
          <w:b/>
          <w:sz w:val="24"/>
          <w:szCs w:val="24"/>
        </w:rPr>
      </w:pPr>
      <w:r>
        <w:rPr>
          <w:b/>
          <w:sz w:val="24"/>
          <w:szCs w:val="24"/>
        </w:rPr>
        <w:t>Find number of returning customers and percent of returning customers for all week</w:t>
      </w:r>
    </w:p>
    <w:p w14:paraId="171046F3" w14:textId="77777777" w:rsidR="00DB1CC5" w:rsidRDefault="00AB756A">
      <w:pPr>
        <w:numPr>
          <w:ilvl w:val="0"/>
          <w:numId w:val="21"/>
        </w:numPr>
        <w:rPr>
          <w:b/>
          <w:sz w:val="24"/>
          <w:szCs w:val="24"/>
        </w:rPr>
      </w:pPr>
      <w:r>
        <w:rPr>
          <w:b/>
          <w:sz w:val="24"/>
          <w:szCs w:val="24"/>
        </w:rPr>
        <w:t>Quarterly analysis: sales comparison: total sale amount (create a new quarter column using case where,12 weeks(3 months)=1 quarter)</w:t>
      </w:r>
    </w:p>
    <w:p w14:paraId="171046F4" w14:textId="77777777" w:rsidR="00DB1CC5" w:rsidRDefault="00AB756A">
      <w:pPr>
        <w:ind w:left="1440"/>
        <w:rPr>
          <w:b/>
          <w:sz w:val="24"/>
          <w:szCs w:val="24"/>
        </w:rPr>
      </w:pPr>
      <w:r>
        <w:rPr>
          <w:b/>
          <w:sz w:val="24"/>
          <w:szCs w:val="24"/>
        </w:rPr>
        <w:t xml:space="preserve">(Use </w:t>
      </w:r>
      <w:proofErr w:type="spellStart"/>
      <w:r>
        <w:rPr>
          <w:b/>
          <w:sz w:val="24"/>
          <w:szCs w:val="24"/>
        </w:rPr>
        <w:t>cte</w:t>
      </w:r>
      <w:proofErr w:type="spellEnd"/>
      <w:r>
        <w:rPr>
          <w:b/>
          <w:sz w:val="24"/>
          <w:szCs w:val="24"/>
        </w:rPr>
        <w:t xml:space="preserve"> tables)</w:t>
      </w:r>
    </w:p>
    <w:p w14:paraId="171046F5" w14:textId="77777777" w:rsidR="00DB1CC5" w:rsidRDefault="00AB756A">
      <w:pPr>
        <w:numPr>
          <w:ilvl w:val="0"/>
          <w:numId w:val="21"/>
        </w:numPr>
        <w:rPr>
          <w:b/>
          <w:sz w:val="24"/>
          <w:szCs w:val="24"/>
        </w:rPr>
      </w:pPr>
      <w:r>
        <w:rPr>
          <w:b/>
          <w:sz w:val="24"/>
          <w:szCs w:val="24"/>
        </w:rPr>
        <w:t>How are the sales for individual stores changing over the quarters</w:t>
      </w:r>
    </w:p>
    <w:p w14:paraId="171046F6" w14:textId="77777777" w:rsidR="00DB1CC5" w:rsidRDefault="00AB756A">
      <w:pPr>
        <w:numPr>
          <w:ilvl w:val="0"/>
          <w:numId w:val="21"/>
        </w:numPr>
        <w:rPr>
          <w:b/>
          <w:sz w:val="24"/>
          <w:szCs w:val="24"/>
        </w:rPr>
      </w:pPr>
      <w:r>
        <w:rPr>
          <w:b/>
          <w:sz w:val="24"/>
          <w:szCs w:val="24"/>
        </w:rPr>
        <w:t>Customer churn analysis for each quarter (churned customers : that never shop after that particular quarter)</w:t>
      </w:r>
    </w:p>
    <w:p w14:paraId="171046F7" w14:textId="77777777" w:rsidR="00DB1CC5" w:rsidRDefault="00AB756A">
      <w:pPr>
        <w:numPr>
          <w:ilvl w:val="0"/>
          <w:numId w:val="21"/>
        </w:numPr>
        <w:rPr>
          <w:b/>
          <w:sz w:val="24"/>
          <w:szCs w:val="24"/>
        </w:rPr>
      </w:pPr>
      <w:r>
        <w:rPr>
          <w:b/>
          <w:sz w:val="24"/>
          <w:szCs w:val="24"/>
        </w:rPr>
        <w:t>Find the retained customers for each quarter(retained :Households who were there in previous quarters and are there in the current quarter)</w:t>
      </w:r>
    </w:p>
    <w:p w14:paraId="171046F8" w14:textId="77777777" w:rsidR="00DB1CC5" w:rsidRDefault="00AB756A">
      <w:pPr>
        <w:numPr>
          <w:ilvl w:val="0"/>
          <w:numId w:val="21"/>
        </w:numPr>
        <w:rPr>
          <w:sz w:val="24"/>
          <w:szCs w:val="24"/>
        </w:rPr>
      </w:pPr>
      <w:r>
        <w:rPr>
          <w:sz w:val="24"/>
          <w:szCs w:val="24"/>
        </w:rPr>
        <w:t>Calculate Customer lifetime value(CLV) for different age group</w:t>
      </w:r>
    </w:p>
    <w:p w14:paraId="171046F9" w14:textId="77777777" w:rsidR="00DB1CC5" w:rsidRDefault="00AB756A">
      <w:pPr>
        <w:ind w:left="720"/>
        <w:rPr>
          <w:sz w:val="24"/>
          <w:szCs w:val="24"/>
        </w:rPr>
      </w:pPr>
      <w:r>
        <w:rPr>
          <w:sz w:val="24"/>
          <w:szCs w:val="24"/>
        </w:rPr>
        <w:t>Average purchase value — the value of all customer purchases over a particular time frame , divided by the number of purchases in that period</w:t>
      </w:r>
    </w:p>
    <w:p w14:paraId="171046FA" w14:textId="77777777" w:rsidR="00DB1CC5" w:rsidRDefault="00AB756A">
      <w:pPr>
        <w:ind w:left="720"/>
        <w:rPr>
          <w:sz w:val="24"/>
          <w:szCs w:val="24"/>
        </w:rPr>
      </w:pPr>
      <w:r>
        <w:rPr>
          <w:sz w:val="24"/>
          <w:szCs w:val="24"/>
        </w:rPr>
        <w:t>Average purchase frequency — divide the number of purchases in that same time period by the number of individual customers who made a transaction over the same period</w:t>
      </w:r>
    </w:p>
    <w:p w14:paraId="171046FB" w14:textId="77777777" w:rsidR="00DB1CC5" w:rsidRDefault="00AB756A">
      <w:pPr>
        <w:ind w:left="720"/>
        <w:rPr>
          <w:sz w:val="24"/>
          <w:szCs w:val="24"/>
        </w:rPr>
      </w:pPr>
      <w:r>
        <w:rPr>
          <w:sz w:val="24"/>
          <w:szCs w:val="24"/>
        </w:rPr>
        <w:t>Customer value — the average purchase frequency multiplied by the average purchase value</w:t>
      </w:r>
    </w:p>
    <w:p w14:paraId="171046FC" w14:textId="77777777" w:rsidR="00DB1CC5" w:rsidRDefault="00AB756A">
      <w:pPr>
        <w:ind w:left="720"/>
        <w:rPr>
          <w:sz w:val="24"/>
          <w:szCs w:val="24"/>
        </w:rPr>
      </w:pPr>
      <w:r>
        <w:rPr>
          <w:sz w:val="24"/>
          <w:szCs w:val="24"/>
        </w:rPr>
        <w:t>Average customer lifespan — the average length of time a customer continues buying from you</w:t>
      </w:r>
    </w:p>
    <w:p w14:paraId="171046FD" w14:textId="77777777" w:rsidR="00DB1CC5" w:rsidRDefault="00AB756A">
      <w:pPr>
        <w:ind w:left="720"/>
        <w:rPr>
          <w:sz w:val="24"/>
          <w:szCs w:val="24"/>
        </w:rPr>
      </w:pPr>
      <w:r>
        <w:rPr>
          <w:sz w:val="24"/>
          <w:szCs w:val="24"/>
        </w:rPr>
        <w:t>CLV = customer value X average customer lifespan</w:t>
      </w:r>
    </w:p>
    <w:p w14:paraId="171046FE" w14:textId="77777777" w:rsidR="00DB1CC5" w:rsidRDefault="00DB1CC5">
      <w:pPr>
        <w:ind w:left="720"/>
        <w:rPr>
          <w:sz w:val="24"/>
          <w:szCs w:val="24"/>
        </w:rPr>
      </w:pPr>
    </w:p>
    <w:p w14:paraId="171046FF" w14:textId="77777777" w:rsidR="00DB1CC5" w:rsidRDefault="00DB1CC5">
      <w:pPr>
        <w:ind w:left="720"/>
        <w:rPr>
          <w:sz w:val="24"/>
          <w:szCs w:val="24"/>
        </w:rPr>
      </w:pPr>
    </w:p>
    <w:p w14:paraId="17104700" w14:textId="77777777" w:rsidR="00DB1CC5" w:rsidRDefault="00DB1CC5">
      <w:pPr>
        <w:rPr>
          <w:b/>
          <w:sz w:val="24"/>
          <w:szCs w:val="24"/>
        </w:rPr>
      </w:pPr>
    </w:p>
    <w:p w14:paraId="17104701" w14:textId="77777777" w:rsidR="00DB1CC5" w:rsidRDefault="00DB1CC5">
      <w:pPr>
        <w:rPr>
          <w:b/>
          <w:sz w:val="24"/>
          <w:szCs w:val="24"/>
        </w:rPr>
      </w:pPr>
    </w:p>
    <w:p w14:paraId="17104702" w14:textId="77777777" w:rsidR="00DB1CC5" w:rsidRDefault="00AB756A">
      <w:pPr>
        <w:rPr>
          <w:b/>
          <w:sz w:val="24"/>
          <w:szCs w:val="24"/>
        </w:rPr>
      </w:pPr>
      <w:r>
        <w:rPr>
          <w:b/>
          <w:sz w:val="24"/>
          <w:szCs w:val="24"/>
        </w:rPr>
        <w:t>Answers:</w:t>
      </w:r>
    </w:p>
    <w:p w14:paraId="17104703" w14:textId="77777777" w:rsidR="00DB1CC5" w:rsidRDefault="00AB756A">
      <w:pPr>
        <w:numPr>
          <w:ilvl w:val="0"/>
          <w:numId w:val="14"/>
        </w:numPr>
        <w:shd w:val="clear" w:color="auto" w:fill="FFFFFE"/>
        <w:spacing w:line="320" w:lineRule="auto"/>
        <w:rPr>
          <w:rFonts w:ascii="Roboto Mono" w:eastAsia="Roboto Mono" w:hAnsi="Roboto Mono" w:cs="Roboto Mono"/>
          <w:b/>
          <w:color w:val="202124"/>
          <w:sz w:val="24"/>
          <w:szCs w:val="24"/>
        </w:rPr>
      </w:pPr>
      <w:r>
        <w:rPr>
          <w:rFonts w:ascii="Roboto Mono" w:eastAsia="Roboto Mono" w:hAnsi="Roboto Mono" w:cs="Roboto Mono"/>
          <w:b/>
          <w:color w:val="202124"/>
          <w:sz w:val="24"/>
          <w:szCs w:val="24"/>
        </w:rPr>
        <w:t xml:space="preserve"> Find the number of orders that have small, medium or large order value (small:0-10$, medium:10-20$, large:20+)</w:t>
      </w:r>
    </w:p>
    <w:p w14:paraId="17104704" w14:textId="77777777" w:rsidR="00DB1CC5" w:rsidRDefault="00DB1CC5">
      <w:pPr>
        <w:shd w:val="clear" w:color="auto" w:fill="FFFFFE"/>
        <w:spacing w:line="320" w:lineRule="auto"/>
        <w:rPr>
          <w:rFonts w:ascii="Roboto Mono" w:eastAsia="Roboto Mono" w:hAnsi="Roboto Mono" w:cs="Roboto Mono"/>
          <w:b/>
          <w:color w:val="202124"/>
          <w:sz w:val="24"/>
          <w:szCs w:val="24"/>
        </w:rPr>
      </w:pPr>
    </w:p>
    <w:p w14:paraId="17104705" w14:textId="77777777" w:rsidR="00DB1CC5" w:rsidRDefault="00AB756A">
      <w:pPr>
        <w:shd w:val="clear" w:color="auto" w:fill="FFFFFE"/>
        <w:spacing w:line="360" w:lineRule="auto"/>
        <w:rPr>
          <w:rFonts w:ascii="Roboto Mono" w:eastAsia="Roboto Mono" w:hAnsi="Roboto Mono" w:cs="Roboto Mono"/>
          <w:b/>
          <w:color w:val="3367D6"/>
          <w:sz w:val="18"/>
          <w:szCs w:val="18"/>
        </w:rPr>
      </w:pPr>
      <w:r>
        <w:rPr>
          <w:rFonts w:ascii="Roboto Mono" w:eastAsia="Roboto Mono" w:hAnsi="Roboto Mono" w:cs="Roboto Mono"/>
          <w:b/>
          <w:color w:val="3367D6"/>
          <w:sz w:val="18"/>
          <w:szCs w:val="18"/>
        </w:rPr>
        <w:t xml:space="preserve">select </w:t>
      </w:r>
      <w:proofErr w:type="spellStart"/>
      <w:r>
        <w:rPr>
          <w:rFonts w:ascii="Roboto Mono" w:eastAsia="Roboto Mono" w:hAnsi="Roboto Mono" w:cs="Roboto Mono"/>
          <w:b/>
          <w:color w:val="3367D6"/>
          <w:sz w:val="18"/>
          <w:szCs w:val="18"/>
        </w:rPr>
        <w:t>basket_size</w:t>
      </w:r>
      <w:proofErr w:type="spellEnd"/>
      <w:r>
        <w:rPr>
          <w:rFonts w:ascii="Roboto Mono" w:eastAsia="Roboto Mono" w:hAnsi="Roboto Mono" w:cs="Roboto Mono"/>
          <w:b/>
          <w:color w:val="3367D6"/>
          <w:sz w:val="18"/>
          <w:szCs w:val="18"/>
        </w:rPr>
        <w:t xml:space="preserve"> , count</w:t>
      </w:r>
      <w:r>
        <w:rPr>
          <w:rFonts w:ascii="Roboto Mono" w:eastAsia="Roboto Mono" w:hAnsi="Roboto Mono" w:cs="Roboto Mono"/>
          <w:b/>
          <w:color w:val="37474F"/>
          <w:sz w:val="18"/>
          <w:szCs w:val="18"/>
        </w:rPr>
        <w:t>(*)</w:t>
      </w:r>
      <w:r>
        <w:rPr>
          <w:rFonts w:ascii="Roboto Mono" w:eastAsia="Roboto Mono" w:hAnsi="Roboto Mono" w:cs="Roboto Mono"/>
          <w:b/>
          <w:color w:val="3367D6"/>
          <w:sz w:val="18"/>
          <w:szCs w:val="18"/>
        </w:rPr>
        <w:t xml:space="preserve"> as </w:t>
      </w:r>
      <w:proofErr w:type="spellStart"/>
      <w:r>
        <w:rPr>
          <w:rFonts w:ascii="Roboto Mono" w:eastAsia="Roboto Mono" w:hAnsi="Roboto Mono" w:cs="Roboto Mono"/>
          <w:b/>
          <w:color w:val="3367D6"/>
          <w:sz w:val="18"/>
          <w:szCs w:val="18"/>
        </w:rPr>
        <w:t>num_orders</w:t>
      </w:r>
      <w:proofErr w:type="spellEnd"/>
    </w:p>
    <w:p w14:paraId="17104706" w14:textId="77777777" w:rsidR="00DB1CC5" w:rsidRDefault="00AB756A">
      <w:pPr>
        <w:shd w:val="clear" w:color="auto" w:fill="FFFFFE"/>
        <w:spacing w:line="360" w:lineRule="auto"/>
        <w:rPr>
          <w:rFonts w:ascii="Roboto Mono" w:eastAsia="Roboto Mono" w:hAnsi="Roboto Mono" w:cs="Roboto Mono"/>
          <w:b/>
          <w:color w:val="37474F"/>
          <w:sz w:val="18"/>
          <w:szCs w:val="18"/>
        </w:rPr>
      </w:pPr>
      <w:r>
        <w:rPr>
          <w:rFonts w:ascii="Roboto Mono" w:eastAsia="Roboto Mono" w:hAnsi="Roboto Mono" w:cs="Roboto Mono"/>
          <w:b/>
          <w:color w:val="3367D6"/>
          <w:sz w:val="18"/>
          <w:szCs w:val="18"/>
        </w:rPr>
        <w:t xml:space="preserve">from </w:t>
      </w:r>
      <w:r>
        <w:rPr>
          <w:rFonts w:ascii="Roboto Mono" w:eastAsia="Roboto Mono" w:hAnsi="Roboto Mono" w:cs="Roboto Mono"/>
          <w:b/>
          <w:color w:val="37474F"/>
          <w:sz w:val="18"/>
          <w:szCs w:val="18"/>
        </w:rPr>
        <w:t>(</w:t>
      </w:r>
    </w:p>
    <w:p w14:paraId="17104707" w14:textId="77777777" w:rsidR="00DB1CC5" w:rsidRDefault="00AB756A">
      <w:pPr>
        <w:shd w:val="clear" w:color="auto" w:fill="FFFFFE"/>
        <w:spacing w:line="360" w:lineRule="auto"/>
        <w:rPr>
          <w:rFonts w:ascii="Roboto Mono" w:eastAsia="Roboto Mono" w:hAnsi="Roboto Mono" w:cs="Roboto Mono"/>
          <w:b/>
          <w:color w:val="3367D6"/>
          <w:sz w:val="18"/>
          <w:szCs w:val="18"/>
        </w:rPr>
      </w:pPr>
      <w:r>
        <w:rPr>
          <w:rFonts w:ascii="Roboto Mono" w:eastAsia="Roboto Mono" w:hAnsi="Roboto Mono" w:cs="Roboto Mono"/>
          <w:b/>
          <w:color w:val="3367D6"/>
          <w:sz w:val="18"/>
          <w:szCs w:val="18"/>
        </w:rPr>
        <w:t xml:space="preserve"> select case  </w:t>
      </w:r>
    </w:p>
    <w:p w14:paraId="17104708" w14:textId="77777777" w:rsidR="00DB1CC5" w:rsidRDefault="00AB756A">
      <w:pPr>
        <w:shd w:val="clear" w:color="auto" w:fill="FFFFFE"/>
        <w:spacing w:line="360" w:lineRule="auto"/>
        <w:rPr>
          <w:rFonts w:ascii="Roboto Mono" w:eastAsia="Roboto Mono" w:hAnsi="Roboto Mono" w:cs="Roboto Mono"/>
          <w:b/>
          <w:color w:val="0D904F"/>
          <w:sz w:val="18"/>
          <w:szCs w:val="18"/>
        </w:rPr>
      </w:pPr>
      <w:r>
        <w:rPr>
          <w:rFonts w:ascii="Roboto Mono" w:eastAsia="Roboto Mono" w:hAnsi="Roboto Mono" w:cs="Roboto Mono"/>
          <w:b/>
          <w:color w:val="3367D6"/>
          <w:sz w:val="18"/>
          <w:szCs w:val="18"/>
        </w:rPr>
        <w:t xml:space="preserve">   when </w:t>
      </w:r>
      <w:proofErr w:type="spellStart"/>
      <w:r>
        <w:rPr>
          <w:rFonts w:ascii="Roboto Mono" w:eastAsia="Roboto Mono" w:hAnsi="Roboto Mono" w:cs="Roboto Mono"/>
          <w:b/>
          <w:color w:val="3367D6"/>
          <w:sz w:val="18"/>
          <w:szCs w:val="18"/>
        </w:rPr>
        <w:t>sales_value</w:t>
      </w:r>
      <w:proofErr w:type="spellEnd"/>
      <w:r>
        <w:rPr>
          <w:rFonts w:ascii="Roboto Mono" w:eastAsia="Roboto Mono" w:hAnsi="Roboto Mono" w:cs="Roboto Mono"/>
          <w:b/>
          <w:color w:val="3367D6"/>
          <w:sz w:val="18"/>
          <w:szCs w:val="18"/>
        </w:rPr>
        <w:t xml:space="preserve"> between </w:t>
      </w:r>
      <w:r>
        <w:rPr>
          <w:rFonts w:ascii="Roboto Mono" w:eastAsia="Roboto Mono" w:hAnsi="Roboto Mono" w:cs="Roboto Mono"/>
          <w:b/>
          <w:color w:val="F4511E"/>
          <w:sz w:val="18"/>
          <w:szCs w:val="18"/>
        </w:rPr>
        <w:t>0</w:t>
      </w:r>
      <w:r>
        <w:rPr>
          <w:rFonts w:ascii="Roboto Mono" w:eastAsia="Roboto Mono" w:hAnsi="Roboto Mono" w:cs="Roboto Mono"/>
          <w:b/>
          <w:color w:val="3367D6"/>
          <w:sz w:val="18"/>
          <w:szCs w:val="18"/>
        </w:rPr>
        <w:t xml:space="preserve"> and </w:t>
      </w:r>
      <w:r>
        <w:rPr>
          <w:rFonts w:ascii="Roboto Mono" w:eastAsia="Roboto Mono" w:hAnsi="Roboto Mono" w:cs="Roboto Mono"/>
          <w:b/>
          <w:color w:val="F4511E"/>
          <w:sz w:val="18"/>
          <w:szCs w:val="18"/>
        </w:rPr>
        <w:t>10</w:t>
      </w:r>
      <w:r>
        <w:rPr>
          <w:rFonts w:ascii="Roboto Mono" w:eastAsia="Roboto Mono" w:hAnsi="Roboto Mono" w:cs="Roboto Mono"/>
          <w:b/>
          <w:color w:val="3367D6"/>
          <w:sz w:val="18"/>
          <w:szCs w:val="18"/>
        </w:rPr>
        <w:t xml:space="preserve"> then </w:t>
      </w:r>
      <w:r>
        <w:rPr>
          <w:rFonts w:ascii="Roboto Mono" w:eastAsia="Roboto Mono" w:hAnsi="Roboto Mono" w:cs="Roboto Mono"/>
          <w:b/>
          <w:color w:val="0D904F"/>
          <w:sz w:val="18"/>
          <w:szCs w:val="18"/>
        </w:rPr>
        <w:t>'small'</w:t>
      </w:r>
    </w:p>
    <w:p w14:paraId="17104709" w14:textId="77777777" w:rsidR="00DB1CC5" w:rsidRDefault="00AB756A">
      <w:pPr>
        <w:shd w:val="clear" w:color="auto" w:fill="FFFFFE"/>
        <w:spacing w:line="360" w:lineRule="auto"/>
        <w:rPr>
          <w:rFonts w:ascii="Roboto Mono" w:eastAsia="Roboto Mono" w:hAnsi="Roboto Mono" w:cs="Roboto Mono"/>
          <w:b/>
          <w:color w:val="0D904F"/>
          <w:sz w:val="18"/>
          <w:szCs w:val="18"/>
        </w:rPr>
      </w:pPr>
      <w:r>
        <w:rPr>
          <w:rFonts w:ascii="Roboto Mono" w:eastAsia="Roboto Mono" w:hAnsi="Roboto Mono" w:cs="Roboto Mono"/>
          <w:b/>
          <w:color w:val="3367D6"/>
          <w:sz w:val="18"/>
          <w:szCs w:val="18"/>
        </w:rPr>
        <w:t xml:space="preserve">   when </w:t>
      </w:r>
      <w:proofErr w:type="spellStart"/>
      <w:r>
        <w:rPr>
          <w:rFonts w:ascii="Roboto Mono" w:eastAsia="Roboto Mono" w:hAnsi="Roboto Mono" w:cs="Roboto Mono"/>
          <w:b/>
          <w:color w:val="3367D6"/>
          <w:sz w:val="18"/>
          <w:szCs w:val="18"/>
        </w:rPr>
        <w:t>sales_value</w:t>
      </w:r>
      <w:proofErr w:type="spellEnd"/>
      <w:r>
        <w:rPr>
          <w:rFonts w:ascii="Roboto Mono" w:eastAsia="Roboto Mono" w:hAnsi="Roboto Mono" w:cs="Roboto Mono"/>
          <w:b/>
          <w:color w:val="3367D6"/>
          <w:sz w:val="18"/>
          <w:szCs w:val="18"/>
        </w:rPr>
        <w:t xml:space="preserve"> between </w:t>
      </w:r>
      <w:r>
        <w:rPr>
          <w:rFonts w:ascii="Roboto Mono" w:eastAsia="Roboto Mono" w:hAnsi="Roboto Mono" w:cs="Roboto Mono"/>
          <w:b/>
          <w:color w:val="F4511E"/>
          <w:sz w:val="18"/>
          <w:szCs w:val="18"/>
        </w:rPr>
        <w:t>10</w:t>
      </w:r>
      <w:r>
        <w:rPr>
          <w:rFonts w:ascii="Roboto Mono" w:eastAsia="Roboto Mono" w:hAnsi="Roboto Mono" w:cs="Roboto Mono"/>
          <w:b/>
          <w:color w:val="3367D6"/>
          <w:sz w:val="18"/>
          <w:szCs w:val="18"/>
        </w:rPr>
        <w:t xml:space="preserve"> and </w:t>
      </w:r>
      <w:r>
        <w:rPr>
          <w:rFonts w:ascii="Roboto Mono" w:eastAsia="Roboto Mono" w:hAnsi="Roboto Mono" w:cs="Roboto Mono"/>
          <w:b/>
          <w:color w:val="F4511E"/>
          <w:sz w:val="18"/>
          <w:szCs w:val="18"/>
        </w:rPr>
        <w:t>20</w:t>
      </w:r>
      <w:r>
        <w:rPr>
          <w:rFonts w:ascii="Roboto Mono" w:eastAsia="Roboto Mono" w:hAnsi="Roboto Mono" w:cs="Roboto Mono"/>
          <w:b/>
          <w:color w:val="3367D6"/>
          <w:sz w:val="18"/>
          <w:szCs w:val="18"/>
        </w:rPr>
        <w:t xml:space="preserve"> then </w:t>
      </w:r>
      <w:r>
        <w:rPr>
          <w:rFonts w:ascii="Roboto Mono" w:eastAsia="Roboto Mono" w:hAnsi="Roboto Mono" w:cs="Roboto Mono"/>
          <w:b/>
          <w:color w:val="0D904F"/>
          <w:sz w:val="18"/>
          <w:szCs w:val="18"/>
        </w:rPr>
        <w:t>'medium'</w:t>
      </w:r>
    </w:p>
    <w:p w14:paraId="1710470A" w14:textId="77777777" w:rsidR="00DB1CC5" w:rsidRDefault="00AB756A">
      <w:pPr>
        <w:shd w:val="clear" w:color="auto" w:fill="FFFFFE"/>
        <w:spacing w:line="360" w:lineRule="auto"/>
        <w:rPr>
          <w:rFonts w:ascii="Roboto Mono" w:eastAsia="Roboto Mono" w:hAnsi="Roboto Mono" w:cs="Roboto Mono"/>
          <w:b/>
          <w:color w:val="0D904F"/>
          <w:sz w:val="18"/>
          <w:szCs w:val="18"/>
        </w:rPr>
      </w:pPr>
      <w:r>
        <w:rPr>
          <w:rFonts w:ascii="Roboto Mono" w:eastAsia="Roboto Mono" w:hAnsi="Roboto Mono" w:cs="Roboto Mono"/>
          <w:b/>
          <w:color w:val="3367D6"/>
          <w:sz w:val="18"/>
          <w:szCs w:val="18"/>
        </w:rPr>
        <w:t xml:space="preserve">   when </w:t>
      </w:r>
      <w:proofErr w:type="spellStart"/>
      <w:r>
        <w:rPr>
          <w:rFonts w:ascii="Roboto Mono" w:eastAsia="Roboto Mono" w:hAnsi="Roboto Mono" w:cs="Roboto Mono"/>
          <w:b/>
          <w:color w:val="3367D6"/>
          <w:sz w:val="18"/>
          <w:szCs w:val="18"/>
        </w:rPr>
        <w:t>sales_value</w:t>
      </w:r>
      <w:proofErr w:type="spellEnd"/>
      <w:r>
        <w:rPr>
          <w:rFonts w:ascii="Roboto Mono" w:eastAsia="Roboto Mono" w:hAnsi="Roboto Mono" w:cs="Roboto Mono"/>
          <w:b/>
          <w:color w:val="3367D6"/>
          <w:sz w:val="18"/>
          <w:szCs w:val="18"/>
        </w:rPr>
        <w:t xml:space="preserve"> </w:t>
      </w:r>
      <w:r>
        <w:rPr>
          <w:rFonts w:ascii="Roboto Mono" w:eastAsia="Roboto Mono" w:hAnsi="Roboto Mono" w:cs="Roboto Mono"/>
          <w:b/>
          <w:color w:val="37474F"/>
          <w:sz w:val="18"/>
          <w:szCs w:val="18"/>
        </w:rPr>
        <w:t>&gt;</w:t>
      </w:r>
      <w:r>
        <w:rPr>
          <w:rFonts w:ascii="Roboto Mono" w:eastAsia="Roboto Mono" w:hAnsi="Roboto Mono" w:cs="Roboto Mono"/>
          <w:b/>
          <w:color w:val="F4511E"/>
          <w:sz w:val="18"/>
          <w:szCs w:val="18"/>
        </w:rPr>
        <w:t>20</w:t>
      </w:r>
      <w:r>
        <w:rPr>
          <w:rFonts w:ascii="Roboto Mono" w:eastAsia="Roboto Mono" w:hAnsi="Roboto Mono" w:cs="Roboto Mono"/>
          <w:b/>
          <w:color w:val="3367D6"/>
          <w:sz w:val="18"/>
          <w:szCs w:val="18"/>
        </w:rPr>
        <w:t xml:space="preserve"> then </w:t>
      </w:r>
      <w:r>
        <w:rPr>
          <w:rFonts w:ascii="Roboto Mono" w:eastAsia="Roboto Mono" w:hAnsi="Roboto Mono" w:cs="Roboto Mono"/>
          <w:b/>
          <w:color w:val="0D904F"/>
          <w:sz w:val="18"/>
          <w:szCs w:val="18"/>
        </w:rPr>
        <w:t>'large'</w:t>
      </w:r>
    </w:p>
    <w:p w14:paraId="1710470B" w14:textId="77777777" w:rsidR="00DB1CC5" w:rsidRDefault="00AB756A">
      <w:pPr>
        <w:shd w:val="clear" w:color="auto" w:fill="FFFFFE"/>
        <w:spacing w:line="360" w:lineRule="auto"/>
        <w:rPr>
          <w:rFonts w:ascii="Roboto Mono" w:eastAsia="Roboto Mono" w:hAnsi="Roboto Mono" w:cs="Roboto Mono"/>
          <w:b/>
          <w:color w:val="3367D6"/>
          <w:sz w:val="18"/>
          <w:szCs w:val="18"/>
        </w:rPr>
      </w:pPr>
      <w:r>
        <w:rPr>
          <w:rFonts w:ascii="Roboto Mono" w:eastAsia="Roboto Mono" w:hAnsi="Roboto Mono" w:cs="Roboto Mono"/>
          <w:b/>
          <w:color w:val="3367D6"/>
          <w:sz w:val="18"/>
          <w:szCs w:val="18"/>
        </w:rPr>
        <w:t xml:space="preserve">    end as </w:t>
      </w:r>
      <w:proofErr w:type="spellStart"/>
      <w:r>
        <w:rPr>
          <w:rFonts w:ascii="Roboto Mono" w:eastAsia="Roboto Mono" w:hAnsi="Roboto Mono" w:cs="Roboto Mono"/>
          <w:b/>
          <w:color w:val="3367D6"/>
          <w:sz w:val="18"/>
          <w:szCs w:val="18"/>
        </w:rPr>
        <w:t>basket_size</w:t>
      </w:r>
      <w:proofErr w:type="spellEnd"/>
    </w:p>
    <w:p w14:paraId="1710470C" w14:textId="77777777" w:rsidR="00DB1CC5" w:rsidRDefault="00AB756A">
      <w:pPr>
        <w:shd w:val="clear" w:color="auto" w:fill="FFFFFE"/>
        <w:spacing w:line="360" w:lineRule="auto"/>
        <w:rPr>
          <w:rFonts w:ascii="Roboto Mono" w:eastAsia="Roboto Mono" w:hAnsi="Roboto Mono" w:cs="Roboto Mono"/>
          <w:b/>
          <w:color w:val="37474F"/>
          <w:sz w:val="18"/>
          <w:szCs w:val="18"/>
        </w:rPr>
      </w:pPr>
      <w:r>
        <w:rPr>
          <w:rFonts w:ascii="Roboto Mono" w:eastAsia="Roboto Mono" w:hAnsi="Roboto Mono" w:cs="Roboto Mono"/>
          <w:b/>
          <w:color w:val="3367D6"/>
          <w:sz w:val="18"/>
          <w:szCs w:val="18"/>
        </w:rPr>
        <w:t xml:space="preserve"> from</w:t>
      </w:r>
      <w:r>
        <w:rPr>
          <w:rFonts w:ascii="Roboto Mono" w:eastAsia="Roboto Mono" w:hAnsi="Roboto Mono" w:cs="Roboto Mono"/>
          <w:b/>
          <w:color w:val="37474F"/>
          <w:sz w:val="18"/>
          <w:szCs w:val="18"/>
        </w:rPr>
        <w:t>(</w:t>
      </w:r>
    </w:p>
    <w:p w14:paraId="1710470D" w14:textId="77777777" w:rsidR="00DB1CC5" w:rsidRDefault="00AB756A">
      <w:pPr>
        <w:shd w:val="clear" w:color="auto" w:fill="FFFFFE"/>
        <w:spacing w:line="360" w:lineRule="auto"/>
        <w:rPr>
          <w:rFonts w:ascii="Roboto Mono" w:eastAsia="Roboto Mono" w:hAnsi="Roboto Mono" w:cs="Roboto Mono"/>
          <w:b/>
          <w:color w:val="3367D6"/>
          <w:sz w:val="18"/>
          <w:szCs w:val="18"/>
        </w:rPr>
      </w:pPr>
      <w:r>
        <w:rPr>
          <w:rFonts w:ascii="Roboto Mono" w:eastAsia="Roboto Mono" w:hAnsi="Roboto Mono" w:cs="Roboto Mono"/>
          <w:b/>
          <w:color w:val="3367D6"/>
          <w:sz w:val="18"/>
          <w:szCs w:val="18"/>
        </w:rPr>
        <w:t xml:space="preserve">   select sum</w:t>
      </w:r>
      <w:r>
        <w:rPr>
          <w:rFonts w:ascii="Roboto Mono" w:eastAsia="Roboto Mono" w:hAnsi="Roboto Mono" w:cs="Roboto Mono"/>
          <w:b/>
          <w:color w:val="37474F"/>
          <w:sz w:val="18"/>
          <w:szCs w:val="18"/>
        </w:rPr>
        <w:t>(</w:t>
      </w:r>
      <w:r>
        <w:rPr>
          <w:rFonts w:ascii="Roboto Mono" w:eastAsia="Roboto Mono" w:hAnsi="Roboto Mono" w:cs="Roboto Mono"/>
          <w:b/>
          <w:color w:val="3367D6"/>
          <w:sz w:val="18"/>
          <w:szCs w:val="18"/>
        </w:rPr>
        <w:t>SALES_VALUE</w:t>
      </w:r>
      <w:r>
        <w:rPr>
          <w:rFonts w:ascii="Roboto Mono" w:eastAsia="Roboto Mono" w:hAnsi="Roboto Mono" w:cs="Roboto Mono"/>
          <w:b/>
          <w:color w:val="37474F"/>
          <w:sz w:val="18"/>
          <w:szCs w:val="18"/>
        </w:rPr>
        <w:t>)</w:t>
      </w:r>
      <w:r>
        <w:rPr>
          <w:rFonts w:ascii="Roboto Mono" w:eastAsia="Roboto Mono" w:hAnsi="Roboto Mono" w:cs="Roboto Mono"/>
          <w:b/>
          <w:color w:val="3367D6"/>
          <w:sz w:val="18"/>
          <w:szCs w:val="18"/>
        </w:rPr>
        <w:t xml:space="preserve"> as </w:t>
      </w:r>
      <w:proofErr w:type="spellStart"/>
      <w:r>
        <w:rPr>
          <w:rFonts w:ascii="Roboto Mono" w:eastAsia="Roboto Mono" w:hAnsi="Roboto Mono" w:cs="Roboto Mono"/>
          <w:b/>
          <w:color w:val="3367D6"/>
          <w:sz w:val="18"/>
          <w:szCs w:val="18"/>
        </w:rPr>
        <w:t>sales_value</w:t>
      </w:r>
      <w:proofErr w:type="spellEnd"/>
      <w:r>
        <w:rPr>
          <w:rFonts w:ascii="Roboto Mono" w:eastAsia="Roboto Mono" w:hAnsi="Roboto Mono" w:cs="Roboto Mono"/>
          <w:b/>
          <w:color w:val="3367D6"/>
          <w:sz w:val="18"/>
          <w:szCs w:val="18"/>
        </w:rPr>
        <w:t xml:space="preserve"> from </w:t>
      </w:r>
      <w:r>
        <w:rPr>
          <w:rFonts w:ascii="Roboto Mono" w:eastAsia="Roboto Mono" w:hAnsi="Roboto Mono" w:cs="Roboto Mono"/>
          <w:b/>
          <w:color w:val="0D904F"/>
          <w:sz w:val="18"/>
          <w:szCs w:val="18"/>
        </w:rPr>
        <w:t>`</w:t>
      </w:r>
      <w:proofErr w:type="spellStart"/>
      <w:r>
        <w:rPr>
          <w:rFonts w:ascii="Roboto Mono" w:eastAsia="Roboto Mono" w:hAnsi="Roboto Mono" w:cs="Roboto Mono"/>
          <w:b/>
          <w:color w:val="0D904F"/>
          <w:sz w:val="18"/>
          <w:szCs w:val="18"/>
        </w:rPr>
        <w:t>dunnhumbysql.complete.transaction_data</w:t>
      </w:r>
      <w:proofErr w:type="spellEnd"/>
      <w:r>
        <w:rPr>
          <w:rFonts w:ascii="Roboto Mono" w:eastAsia="Roboto Mono" w:hAnsi="Roboto Mono" w:cs="Roboto Mono"/>
          <w:b/>
          <w:color w:val="0D904F"/>
          <w:sz w:val="18"/>
          <w:szCs w:val="18"/>
        </w:rPr>
        <w:t>`</w:t>
      </w:r>
      <w:r>
        <w:rPr>
          <w:rFonts w:ascii="Roboto Mono" w:eastAsia="Roboto Mono" w:hAnsi="Roboto Mono" w:cs="Roboto Mono"/>
          <w:b/>
          <w:color w:val="3367D6"/>
          <w:sz w:val="18"/>
          <w:szCs w:val="18"/>
        </w:rPr>
        <w:t xml:space="preserve"> </w:t>
      </w:r>
    </w:p>
    <w:p w14:paraId="1710470E" w14:textId="77777777" w:rsidR="00DB1CC5" w:rsidRDefault="00AB756A">
      <w:pPr>
        <w:shd w:val="clear" w:color="auto" w:fill="FFFFFE"/>
        <w:spacing w:line="360" w:lineRule="auto"/>
        <w:rPr>
          <w:rFonts w:ascii="Roboto Mono" w:eastAsia="Roboto Mono" w:hAnsi="Roboto Mono" w:cs="Roboto Mono"/>
          <w:b/>
          <w:color w:val="37474F"/>
          <w:sz w:val="18"/>
          <w:szCs w:val="18"/>
        </w:rPr>
      </w:pPr>
      <w:r>
        <w:rPr>
          <w:rFonts w:ascii="Roboto Mono" w:eastAsia="Roboto Mono" w:hAnsi="Roboto Mono" w:cs="Roboto Mono"/>
          <w:b/>
          <w:color w:val="3367D6"/>
          <w:sz w:val="18"/>
          <w:szCs w:val="18"/>
        </w:rPr>
        <w:t>group by BASKET_ID</w:t>
      </w:r>
      <w:r>
        <w:rPr>
          <w:rFonts w:ascii="Roboto Mono" w:eastAsia="Roboto Mono" w:hAnsi="Roboto Mono" w:cs="Roboto Mono"/>
          <w:b/>
          <w:color w:val="37474F"/>
          <w:sz w:val="18"/>
          <w:szCs w:val="18"/>
        </w:rPr>
        <w:t>))</w:t>
      </w:r>
    </w:p>
    <w:p w14:paraId="1710470F" w14:textId="77777777" w:rsidR="00DB1CC5" w:rsidRDefault="00AB756A">
      <w:pPr>
        <w:shd w:val="clear" w:color="auto" w:fill="FFFFFE"/>
        <w:spacing w:line="360" w:lineRule="auto"/>
        <w:rPr>
          <w:rFonts w:ascii="Roboto Mono" w:eastAsia="Roboto Mono" w:hAnsi="Roboto Mono" w:cs="Roboto Mono"/>
          <w:b/>
          <w:color w:val="3367D6"/>
          <w:sz w:val="18"/>
          <w:szCs w:val="18"/>
        </w:rPr>
      </w:pPr>
      <w:r>
        <w:rPr>
          <w:rFonts w:ascii="Roboto Mono" w:eastAsia="Roboto Mono" w:hAnsi="Roboto Mono" w:cs="Roboto Mono"/>
          <w:b/>
          <w:color w:val="3367D6"/>
          <w:sz w:val="18"/>
          <w:szCs w:val="18"/>
        </w:rPr>
        <w:t xml:space="preserve">group by </w:t>
      </w:r>
      <w:proofErr w:type="spellStart"/>
      <w:r>
        <w:rPr>
          <w:rFonts w:ascii="Roboto Mono" w:eastAsia="Roboto Mono" w:hAnsi="Roboto Mono" w:cs="Roboto Mono"/>
          <w:b/>
          <w:color w:val="3367D6"/>
          <w:sz w:val="18"/>
          <w:szCs w:val="18"/>
        </w:rPr>
        <w:t>basket_size</w:t>
      </w:r>
      <w:proofErr w:type="spellEnd"/>
    </w:p>
    <w:p w14:paraId="17104710" w14:textId="77777777" w:rsidR="00DB1CC5" w:rsidRDefault="00AB756A">
      <w:pPr>
        <w:shd w:val="clear" w:color="auto" w:fill="FFFFFE"/>
        <w:spacing w:line="320" w:lineRule="auto"/>
        <w:rPr>
          <w:rFonts w:ascii="Roboto Mono" w:eastAsia="Roboto Mono" w:hAnsi="Roboto Mono" w:cs="Roboto Mono"/>
          <w:b/>
          <w:color w:val="3367D6"/>
          <w:sz w:val="20"/>
          <w:szCs w:val="20"/>
        </w:rPr>
      </w:pPr>
      <w:r>
        <w:rPr>
          <w:rFonts w:ascii="Roboto Mono" w:eastAsia="Roboto Mono" w:hAnsi="Roboto Mono" w:cs="Roboto Mono"/>
          <w:b/>
          <w:noProof/>
          <w:color w:val="3367D6"/>
          <w:sz w:val="20"/>
          <w:szCs w:val="20"/>
        </w:rPr>
        <w:drawing>
          <wp:inline distT="114300" distB="114300" distL="114300" distR="114300" wp14:anchorId="171049C9" wp14:editId="171049CA">
            <wp:extent cx="3566160" cy="1014984"/>
            <wp:effectExtent l="0" t="0" r="0" b="0"/>
            <wp:docPr id="8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5"/>
                    <a:srcRect/>
                    <a:stretch>
                      <a:fillRect/>
                    </a:stretch>
                  </pic:blipFill>
                  <pic:spPr>
                    <a:xfrm>
                      <a:off x="0" y="0"/>
                      <a:ext cx="3566160" cy="1014984"/>
                    </a:xfrm>
                    <a:prstGeom prst="rect">
                      <a:avLst/>
                    </a:prstGeom>
                    <a:ln/>
                  </pic:spPr>
                </pic:pic>
              </a:graphicData>
            </a:graphic>
          </wp:inline>
        </w:drawing>
      </w:r>
    </w:p>
    <w:p w14:paraId="17104711" w14:textId="77777777" w:rsidR="00DB1CC5" w:rsidRDefault="00DB1CC5">
      <w:pPr>
        <w:shd w:val="clear" w:color="auto" w:fill="FFFFFE"/>
        <w:spacing w:line="320" w:lineRule="auto"/>
        <w:rPr>
          <w:rFonts w:ascii="Roboto Mono" w:eastAsia="Roboto Mono" w:hAnsi="Roboto Mono" w:cs="Roboto Mono"/>
          <w:b/>
          <w:color w:val="3367D6"/>
          <w:sz w:val="20"/>
          <w:szCs w:val="20"/>
        </w:rPr>
      </w:pPr>
    </w:p>
    <w:p w14:paraId="17104712" w14:textId="77777777" w:rsidR="00DB1CC5" w:rsidRDefault="00AB756A">
      <w:pPr>
        <w:shd w:val="clear" w:color="auto" w:fill="FFFFFE"/>
        <w:spacing w:line="320" w:lineRule="auto"/>
        <w:rPr>
          <w:rFonts w:ascii="Roboto Mono" w:eastAsia="Roboto Mono" w:hAnsi="Roboto Mono" w:cs="Roboto Mono"/>
          <w:b/>
          <w:color w:val="202124"/>
          <w:sz w:val="24"/>
          <w:szCs w:val="24"/>
        </w:rPr>
      </w:pPr>
      <w:r>
        <w:rPr>
          <w:rFonts w:ascii="Roboto Mono" w:eastAsia="Roboto Mono" w:hAnsi="Roboto Mono" w:cs="Roboto Mono"/>
          <w:b/>
          <w:color w:val="202124"/>
          <w:sz w:val="24"/>
          <w:szCs w:val="24"/>
        </w:rPr>
        <w:t>2.  Find week over week top 3 stores with highest foot traffic (Foot traffic: number of households transacting )</w:t>
      </w:r>
    </w:p>
    <w:p w14:paraId="17104713" w14:textId="77777777" w:rsidR="00DB1CC5" w:rsidRDefault="00DB1CC5">
      <w:pPr>
        <w:shd w:val="clear" w:color="auto" w:fill="FFFFFE"/>
        <w:spacing w:line="320" w:lineRule="auto"/>
        <w:rPr>
          <w:rFonts w:ascii="Roboto Mono" w:eastAsia="Roboto Mono" w:hAnsi="Roboto Mono" w:cs="Roboto Mono"/>
          <w:b/>
          <w:color w:val="202124"/>
          <w:sz w:val="24"/>
          <w:szCs w:val="24"/>
        </w:rPr>
      </w:pPr>
    </w:p>
    <w:p w14:paraId="17104714" w14:textId="77777777" w:rsidR="00DB1CC5" w:rsidRDefault="00AB756A">
      <w:pPr>
        <w:shd w:val="clear" w:color="auto" w:fill="FFFFFE"/>
        <w:spacing w:line="360" w:lineRule="auto"/>
        <w:rPr>
          <w:rFonts w:ascii="Roboto Mono" w:eastAsia="Roboto Mono" w:hAnsi="Roboto Mono" w:cs="Roboto Mono"/>
          <w:b/>
          <w:color w:val="37474F"/>
          <w:sz w:val="20"/>
          <w:szCs w:val="20"/>
        </w:rPr>
      </w:pPr>
      <w:r>
        <w:rPr>
          <w:rFonts w:ascii="Roboto Mono" w:eastAsia="Roboto Mono" w:hAnsi="Roboto Mono" w:cs="Roboto Mono"/>
          <w:b/>
          <w:color w:val="3367D6"/>
          <w:sz w:val="20"/>
          <w:szCs w:val="20"/>
        </w:rPr>
        <w:t>select</w:t>
      </w:r>
      <w:r>
        <w:rPr>
          <w:rFonts w:ascii="Roboto Mono" w:eastAsia="Roboto Mono" w:hAnsi="Roboto Mono" w:cs="Roboto Mono"/>
          <w:b/>
          <w:color w:val="202124"/>
          <w:sz w:val="20"/>
          <w:szCs w:val="20"/>
        </w:rPr>
        <w:t xml:space="preserve"> </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from</w:t>
      </w:r>
      <w:r>
        <w:rPr>
          <w:rFonts w:ascii="Roboto Mono" w:eastAsia="Roboto Mono" w:hAnsi="Roboto Mono" w:cs="Roboto Mono"/>
          <w:b/>
          <w:color w:val="37474F"/>
          <w:sz w:val="20"/>
          <w:szCs w:val="20"/>
        </w:rPr>
        <w:t>(</w:t>
      </w:r>
    </w:p>
    <w:p w14:paraId="17104715" w14:textId="77777777" w:rsidR="00DB1CC5" w:rsidRDefault="00AB756A">
      <w:pPr>
        <w:shd w:val="clear" w:color="auto" w:fill="FFFFFE"/>
        <w:spacing w:line="36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select</w:t>
      </w:r>
      <w:r>
        <w:rPr>
          <w:rFonts w:ascii="Roboto Mono" w:eastAsia="Roboto Mono" w:hAnsi="Roboto Mono" w:cs="Roboto Mono"/>
          <w:b/>
          <w:color w:val="202124"/>
          <w:sz w:val="20"/>
          <w:szCs w:val="20"/>
        </w:rPr>
        <w:t xml:space="preserve"> STORE_ID, WEEK_NO</w:t>
      </w:r>
      <w:sdt>
        <w:sdtPr>
          <w:tag w:val="goog_rdk_0"/>
          <w:id w:val="1731881055"/>
        </w:sdtPr>
        <w:sdtEndPr/>
        <w:sdtContent>
          <w:commentRangeStart w:id="2"/>
        </w:sdtContent>
      </w:sdt>
      <w:sdt>
        <w:sdtPr>
          <w:tag w:val="goog_rdk_1"/>
          <w:id w:val="1723629593"/>
        </w:sdtPr>
        <w:sdtEndPr/>
        <w:sdtContent>
          <w:commentRangeStart w:id="3"/>
        </w:sdtContent>
      </w:sdt>
      <w:sdt>
        <w:sdtPr>
          <w:tag w:val="goog_rdk_2"/>
          <w:id w:val="-1909147999"/>
        </w:sdtPr>
        <w:sdtEndPr/>
        <w:sdtContent>
          <w:commentRangeStart w:id="4"/>
        </w:sdtContent>
      </w:sdt>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count</w:t>
      </w:r>
      <w:r>
        <w:rPr>
          <w:rFonts w:ascii="Roboto Mono" w:eastAsia="Roboto Mono" w:hAnsi="Roboto Mono" w:cs="Roboto Mono"/>
          <w:b/>
          <w:color w:val="37474F"/>
          <w:sz w:val="20"/>
          <w:szCs w:val="20"/>
        </w:rPr>
        <w:t>(</w:t>
      </w:r>
      <w:proofErr w:type="spellStart"/>
      <w:r>
        <w:rPr>
          <w:rFonts w:ascii="Roboto Mono" w:eastAsia="Roboto Mono" w:hAnsi="Roboto Mono" w:cs="Roboto Mono"/>
          <w:b/>
          <w:color w:val="202124"/>
          <w:sz w:val="20"/>
          <w:szCs w:val="20"/>
        </w:rPr>
        <w:t>household_key</w:t>
      </w:r>
      <w:proofErr w:type="spellEnd"/>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 xml:space="preserve"> </w:t>
      </w:r>
      <w:commentRangeEnd w:id="2"/>
      <w:r>
        <w:commentReference w:id="2"/>
      </w:r>
      <w:commentRangeEnd w:id="3"/>
      <w:r>
        <w:commentReference w:id="3"/>
      </w:r>
      <w:commentRangeEnd w:id="4"/>
      <w:r>
        <w:commentReference w:id="4"/>
      </w:r>
      <w:r>
        <w:rPr>
          <w:rFonts w:ascii="Roboto Mono" w:eastAsia="Roboto Mono" w:hAnsi="Roboto Mono" w:cs="Roboto Mono"/>
          <w:b/>
          <w:color w:val="3367D6"/>
          <w:sz w:val="20"/>
          <w:szCs w:val="20"/>
        </w:rPr>
        <w:t>as</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foot_traffic</w:t>
      </w:r>
      <w:proofErr w:type="spellEnd"/>
      <w:r>
        <w:rPr>
          <w:rFonts w:ascii="Roboto Mono" w:eastAsia="Roboto Mono" w:hAnsi="Roboto Mono" w:cs="Roboto Mono"/>
          <w:b/>
          <w:color w:val="202124"/>
          <w:sz w:val="20"/>
          <w:szCs w:val="20"/>
        </w:rPr>
        <w:t>,</w:t>
      </w:r>
    </w:p>
    <w:p w14:paraId="17104716" w14:textId="77777777" w:rsidR="00DB1CC5" w:rsidRDefault="00AB756A">
      <w:pPr>
        <w:shd w:val="clear" w:color="auto" w:fill="FFFFFE"/>
        <w:spacing w:line="36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RANK</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OVER</w:t>
      </w:r>
      <w:r>
        <w:rPr>
          <w:rFonts w:ascii="Roboto Mono" w:eastAsia="Roboto Mono" w:hAnsi="Roboto Mono" w:cs="Roboto Mono"/>
          <w:b/>
          <w:color w:val="37474F"/>
          <w:sz w:val="20"/>
          <w:szCs w:val="20"/>
        </w:rPr>
        <w:t>(</w:t>
      </w:r>
      <w:r>
        <w:rPr>
          <w:rFonts w:ascii="Roboto Mono" w:eastAsia="Roboto Mono" w:hAnsi="Roboto Mono" w:cs="Roboto Mono"/>
          <w:b/>
          <w:color w:val="3367D6"/>
          <w:sz w:val="20"/>
          <w:szCs w:val="20"/>
        </w:rPr>
        <w:t>PARTITION</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BY</w:t>
      </w:r>
      <w:r>
        <w:rPr>
          <w:rFonts w:ascii="Roboto Mono" w:eastAsia="Roboto Mono" w:hAnsi="Roboto Mono" w:cs="Roboto Mono"/>
          <w:b/>
          <w:color w:val="202124"/>
          <w:sz w:val="20"/>
          <w:szCs w:val="20"/>
        </w:rPr>
        <w:t xml:space="preserve"> WEEK_NO </w:t>
      </w:r>
      <w:r>
        <w:rPr>
          <w:rFonts w:ascii="Roboto Mono" w:eastAsia="Roboto Mono" w:hAnsi="Roboto Mono" w:cs="Roboto Mono"/>
          <w:b/>
          <w:color w:val="3367D6"/>
          <w:sz w:val="20"/>
          <w:szCs w:val="20"/>
        </w:rPr>
        <w:t>order</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by</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count</w:t>
      </w:r>
      <w:r>
        <w:rPr>
          <w:rFonts w:ascii="Roboto Mono" w:eastAsia="Roboto Mono" w:hAnsi="Roboto Mono" w:cs="Roboto Mono"/>
          <w:b/>
          <w:color w:val="37474F"/>
          <w:sz w:val="20"/>
          <w:szCs w:val="20"/>
        </w:rPr>
        <w:t>(</w:t>
      </w:r>
      <w:proofErr w:type="spellStart"/>
      <w:r>
        <w:rPr>
          <w:rFonts w:ascii="Roboto Mono" w:eastAsia="Roboto Mono" w:hAnsi="Roboto Mono" w:cs="Roboto Mono"/>
          <w:b/>
          <w:color w:val="202124"/>
          <w:sz w:val="20"/>
          <w:szCs w:val="20"/>
        </w:rPr>
        <w:t>household_key</w:t>
      </w:r>
      <w:proofErr w:type="spellEnd"/>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desc</w:t>
      </w:r>
      <w:r>
        <w:rPr>
          <w:rFonts w:ascii="Roboto Mono" w:eastAsia="Roboto Mono" w:hAnsi="Roboto Mono" w:cs="Roboto Mono"/>
          <w:b/>
          <w:color w:val="202124"/>
          <w:sz w:val="20"/>
          <w:szCs w:val="20"/>
        </w:rPr>
        <w:t xml:space="preserve"> </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as</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rnk</w:t>
      </w:r>
      <w:proofErr w:type="spellEnd"/>
    </w:p>
    <w:p w14:paraId="17104717" w14:textId="77777777" w:rsidR="00DB1CC5" w:rsidRDefault="00AB756A">
      <w:pPr>
        <w:shd w:val="clear" w:color="auto" w:fill="FFFFFE"/>
        <w:spacing w:line="360" w:lineRule="auto"/>
        <w:rPr>
          <w:rFonts w:ascii="Roboto Mono" w:eastAsia="Roboto Mono" w:hAnsi="Roboto Mono" w:cs="Roboto Mono"/>
          <w:b/>
          <w:color w:val="0D904F"/>
          <w:sz w:val="20"/>
          <w:szCs w:val="20"/>
        </w:rPr>
      </w:pPr>
      <w:r>
        <w:rPr>
          <w:rFonts w:ascii="Roboto Mono" w:eastAsia="Roboto Mono" w:hAnsi="Roboto Mono" w:cs="Roboto Mono"/>
          <w:b/>
          <w:color w:val="3367D6"/>
          <w:sz w:val="20"/>
          <w:szCs w:val="20"/>
        </w:rPr>
        <w:t>from</w:t>
      </w:r>
      <w:r>
        <w:rPr>
          <w:rFonts w:ascii="Roboto Mono" w:eastAsia="Roboto Mono" w:hAnsi="Roboto Mono" w:cs="Roboto Mono"/>
          <w:b/>
          <w:color w:val="202124"/>
          <w:sz w:val="20"/>
          <w:szCs w:val="20"/>
        </w:rPr>
        <w:t xml:space="preserve"> </w:t>
      </w:r>
      <w:r>
        <w:rPr>
          <w:rFonts w:ascii="Roboto Mono" w:eastAsia="Roboto Mono" w:hAnsi="Roboto Mono" w:cs="Roboto Mono"/>
          <w:b/>
          <w:color w:val="0D904F"/>
          <w:sz w:val="20"/>
          <w:szCs w:val="20"/>
        </w:rPr>
        <w:t>`</w:t>
      </w:r>
      <w:proofErr w:type="spellStart"/>
      <w:r>
        <w:rPr>
          <w:rFonts w:ascii="Roboto Mono" w:eastAsia="Roboto Mono" w:hAnsi="Roboto Mono" w:cs="Roboto Mono"/>
          <w:b/>
          <w:color w:val="0D904F"/>
          <w:sz w:val="20"/>
          <w:szCs w:val="20"/>
        </w:rPr>
        <w:t>dunnhumbysql.complete.transaction_data</w:t>
      </w:r>
      <w:proofErr w:type="spellEnd"/>
      <w:r>
        <w:rPr>
          <w:rFonts w:ascii="Roboto Mono" w:eastAsia="Roboto Mono" w:hAnsi="Roboto Mono" w:cs="Roboto Mono"/>
          <w:b/>
          <w:color w:val="0D904F"/>
          <w:sz w:val="20"/>
          <w:szCs w:val="20"/>
        </w:rPr>
        <w:t>`</w:t>
      </w:r>
    </w:p>
    <w:p w14:paraId="17104718" w14:textId="77777777" w:rsidR="00DB1CC5" w:rsidRDefault="00AB756A">
      <w:pPr>
        <w:shd w:val="clear" w:color="auto" w:fill="FFFFFE"/>
        <w:spacing w:line="360" w:lineRule="auto"/>
        <w:rPr>
          <w:rFonts w:ascii="Roboto Mono" w:eastAsia="Roboto Mono" w:hAnsi="Roboto Mono" w:cs="Roboto Mono"/>
          <w:b/>
          <w:color w:val="37474F"/>
          <w:sz w:val="20"/>
          <w:szCs w:val="20"/>
        </w:rPr>
      </w:pPr>
      <w:r>
        <w:rPr>
          <w:rFonts w:ascii="Roboto Mono" w:eastAsia="Roboto Mono" w:hAnsi="Roboto Mono" w:cs="Roboto Mono"/>
          <w:b/>
          <w:color w:val="3367D6"/>
          <w:sz w:val="20"/>
          <w:szCs w:val="20"/>
        </w:rPr>
        <w:t>group</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by</w:t>
      </w:r>
      <w:r>
        <w:rPr>
          <w:rFonts w:ascii="Roboto Mono" w:eastAsia="Roboto Mono" w:hAnsi="Roboto Mono" w:cs="Roboto Mono"/>
          <w:b/>
          <w:color w:val="202124"/>
          <w:sz w:val="20"/>
          <w:szCs w:val="20"/>
        </w:rPr>
        <w:t xml:space="preserve"> STORE_ID,WEEK_NO</w:t>
      </w:r>
      <w:r>
        <w:rPr>
          <w:rFonts w:ascii="Roboto Mono" w:eastAsia="Roboto Mono" w:hAnsi="Roboto Mono" w:cs="Roboto Mono"/>
          <w:b/>
          <w:color w:val="37474F"/>
          <w:sz w:val="20"/>
          <w:szCs w:val="20"/>
        </w:rPr>
        <w:t>)</w:t>
      </w:r>
    </w:p>
    <w:p w14:paraId="17104719" w14:textId="77777777" w:rsidR="00DB1CC5" w:rsidRDefault="00AB756A">
      <w:pPr>
        <w:shd w:val="clear" w:color="auto" w:fill="FFFFFE"/>
        <w:spacing w:line="36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where</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rnk</w:t>
      </w:r>
      <w:proofErr w:type="spellEnd"/>
      <w:r>
        <w:rPr>
          <w:rFonts w:ascii="Roboto Mono" w:eastAsia="Roboto Mono" w:hAnsi="Roboto Mono" w:cs="Roboto Mono"/>
          <w:b/>
          <w:color w:val="37474F"/>
          <w:sz w:val="20"/>
          <w:szCs w:val="20"/>
        </w:rPr>
        <w:t>&lt;</w:t>
      </w:r>
      <w:r>
        <w:rPr>
          <w:rFonts w:ascii="Roboto Mono" w:eastAsia="Roboto Mono" w:hAnsi="Roboto Mono" w:cs="Roboto Mono"/>
          <w:b/>
          <w:color w:val="F4511E"/>
          <w:sz w:val="20"/>
          <w:szCs w:val="20"/>
        </w:rPr>
        <w:t>4</w:t>
      </w:r>
    </w:p>
    <w:p w14:paraId="1710471A" w14:textId="77777777" w:rsidR="00DB1CC5" w:rsidRDefault="00AB756A">
      <w:pPr>
        <w:shd w:val="clear" w:color="auto" w:fill="FFFFFE"/>
        <w:spacing w:line="360" w:lineRule="auto"/>
        <w:rPr>
          <w:rFonts w:ascii="Roboto Mono" w:eastAsia="Roboto Mono" w:hAnsi="Roboto Mono" w:cs="Roboto Mono"/>
          <w:b/>
          <w:color w:val="3367D6"/>
          <w:sz w:val="20"/>
          <w:szCs w:val="20"/>
        </w:rPr>
      </w:pPr>
      <w:r>
        <w:rPr>
          <w:rFonts w:ascii="Roboto Mono" w:eastAsia="Roboto Mono" w:hAnsi="Roboto Mono" w:cs="Roboto Mono"/>
          <w:b/>
          <w:color w:val="3367D6"/>
          <w:sz w:val="20"/>
          <w:szCs w:val="20"/>
        </w:rPr>
        <w:lastRenderedPageBreak/>
        <w:t>order</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by</w:t>
      </w:r>
      <w:r>
        <w:rPr>
          <w:rFonts w:ascii="Roboto Mono" w:eastAsia="Roboto Mono" w:hAnsi="Roboto Mono" w:cs="Roboto Mono"/>
          <w:b/>
          <w:color w:val="202124"/>
          <w:sz w:val="20"/>
          <w:szCs w:val="20"/>
        </w:rPr>
        <w:t xml:space="preserve"> WEEK_NO, </w:t>
      </w:r>
      <w:proofErr w:type="spellStart"/>
      <w:r>
        <w:rPr>
          <w:rFonts w:ascii="Roboto Mono" w:eastAsia="Roboto Mono" w:hAnsi="Roboto Mono" w:cs="Roboto Mono"/>
          <w:b/>
          <w:color w:val="202124"/>
          <w:sz w:val="20"/>
          <w:szCs w:val="20"/>
        </w:rPr>
        <w:t>foot_traffic</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desc</w:t>
      </w:r>
    </w:p>
    <w:p w14:paraId="1710471B" w14:textId="77777777" w:rsidR="00DB1CC5" w:rsidRDefault="00DB1CC5">
      <w:pPr>
        <w:shd w:val="clear" w:color="auto" w:fill="FFFFFE"/>
        <w:spacing w:line="360" w:lineRule="auto"/>
        <w:rPr>
          <w:rFonts w:ascii="Roboto Mono" w:eastAsia="Roboto Mono" w:hAnsi="Roboto Mono" w:cs="Roboto Mono"/>
          <w:b/>
          <w:color w:val="3367D6"/>
          <w:sz w:val="20"/>
          <w:szCs w:val="20"/>
        </w:rPr>
      </w:pPr>
    </w:p>
    <w:sdt>
      <w:sdtPr>
        <w:tag w:val="goog_rdk_3"/>
        <w:id w:val="-2078197951"/>
      </w:sdtPr>
      <w:sdtEndPr/>
      <w:sdtContent>
        <w:p w14:paraId="1710471C" w14:textId="77777777" w:rsidR="00DB1CC5" w:rsidRDefault="00AB756A" w:rsidP="00DB1CC5">
          <w:pPr>
            <w:numPr>
              <w:ilvl w:val="0"/>
              <w:numId w:val="15"/>
            </w:numPr>
            <w:shd w:val="clear" w:color="auto" w:fill="FFFFFE"/>
            <w:spacing w:line="320" w:lineRule="auto"/>
            <w:rPr>
              <w:rFonts w:ascii="Roboto Mono" w:eastAsia="Roboto Mono" w:hAnsi="Roboto Mono" w:cs="Roboto Mono"/>
              <w:b/>
              <w:color w:val="202124"/>
              <w:sz w:val="24"/>
              <w:szCs w:val="24"/>
            </w:rPr>
            <w:pPrChange w:id="5" w:author="Abdul Ahad" w:date="2023-02-06T08:37:00Z">
              <w:pPr>
                <w:shd w:val="clear" w:color="auto" w:fill="FFFFFE"/>
                <w:spacing w:line="320" w:lineRule="auto"/>
              </w:pPr>
            </w:pPrChange>
          </w:pPr>
          <w:r>
            <w:rPr>
              <w:rFonts w:ascii="Roboto Mono" w:eastAsia="Roboto Mono" w:hAnsi="Roboto Mono" w:cs="Roboto Mono"/>
              <w:b/>
              <w:noProof/>
              <w:color w:val="202124"/>
              <w:sz w:val="24"/>
              <w:szCs w:val="24"/>
            </w:rPr>
            <w:drawing>
              <wp:inline distT="114300" distB="114300" distL="114300" distR="114300" wp14:anchorId="171049CB" wp14:editId="171049CC">
                <wp:extent cx="4160520" cy="2154936"/>
                <wp:effectExtent l="0" t="0" r="0" b="0"/>
                <wp:docPr id="8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9"/>
                        <a:srcRect/>
                        <a:stretch>
                          <a:fillRect/>
                        </a:stretch>
                      </pic:blipFill>
                      <pic:spPr>
                        <a:xfrm>
                          <a:off x="0" y="0"/>
                          <a:ext cx="4160520" cy="2154936"/>
                        </a:xfrm>
                        <a:prstGeom prst="rect">
                          <a:avLst/>
                        </a:prstGeom>
                        <a:ln/>
                      </pic:spPr>
                    </pic:pic>
                  </a:graphicData>
                </a:graphic>
              </wp:inline>
            </w:drawing>
          </w:r>
        </w:p>
      </w:sdtContent>
    </w:sdt>
    <w:p w14:paraId="1710471D" w14:textId="77777777" w:rsidR="00DB1CC5" w:rsidRDefault="00DB1CC5">
      <w:pPr>
        <w:shd w:val="clear" w:color="auto" w:fill="FFFFFE"/>
        <w:spacing w:line="320" w:lineRule="auto"/>
        <w:rPr>
          <w:rFonts w:ascii="Roboto Mono" w:eastAsia="Roboto Mono" w:hAnsi="Roboto Mono" w:cs="Roboto Mono"/>
          <w:b/>
          <w:color w:val="202124"/>
          <w:sz w:val="24"/>
          <w:szCs w:val="24"/>
        </w:rPr>
      </w:pPr>
    </w:p>
    <w:p w14:paraId="1710471E" w14:textId="77777777" w:rsidR="00DB1CC5" w:rsidRDefault="00AB756A">
      <w:pPr>
        <w:shd w:val="clear" w:color="auto" w:fill="FFFFFE"/>
        <w:spacing w:line="320" w:lineRule="auto"/>
        <w:rPr>
          <w:rFonts w:ascii="Roboto Mono" w:eastAsia="Roboto Mono" w:hAnsi="Roboto Mono" w:cs="Roboto Mono"/>
          <w:b/>
          <w:color w:val="202124"/>
          <w:sz w:val="24"/>
          <w:szCs w:val="24"/>
        </w:rPr>
      </w:pPr>
      <w:r>
        <w:rPr>
          <w:rFonts w:ascii="Roboto Mono" w:eastAsia="Roboto Mono" w:hAnsi="Roboto Mono" w:cs="Roboto Mono"/>
          <w:b/>
          <w:color w:val="202124"/>
          <w:sz w:val="24"/>
          <w:szCs w:val="24"/>
        </w:rPr>
        <w:t xml:space="preserve">Variation: </w:t>
      </w:r>
    </w:p>
    <w:p w14:paraId="1710471F" w14:textId="77777777" w:rsidR="00DB1CC5" w:rsidRDefault="00AB756A">
      <w:pPr>
        <w:shd w:val="clear" w:color="auto" w:fill="FFFFFE"/>
        <w:spacing w:line="320" w:lineRule="auto"/>
        <w:rPr>
          <w:rFonts w:ascii="Roboto Mono" w:eastAsia="Roboto Mono" w:hAnsi="Roboto Mono" w:cs="Roboto Mono"/>
          <w:b/>
          <w:color w:val="202124"/>
          <w:sz w:val="24"/>
          <w:szCs w:val="24"/>
        </w:rPr>
      </w:pPr>
      <w:r>
        <w:rPr>
          <w:rFonts w:ascii="Roboto Mono" w:eastAsia="Roboto Mono" w:hAnsi="Roboto Mono" w:cs="Roboto Mono"/>
          <w:b/>
          <w:color w:val="202124"/>
          <w:sz w:val="24"/>
          <w:szCs w:val="24"/>
        </w:rPr>
        <w:t xml:space="preserve">Find week over week top 3 stores with most number of distinct households transacting </w:t>
      </w:r>
    </w:p>
    <w:p w14:paraId="17104720" w14:textId="77777777" w:rsidR="00DB1CC5" w:rsidRDefault="00DB1CC5">
      <w:pPr>
        <w:shd w:val="clear" w:color="auto" w:fill="FFFFFE"/>
        <w:spacing w:line="320" w:lineRule="auto"/>
        <w:rPr>
          <w:rFonts w:ascii="Roboto Mono" w:eastAsia="Roboto Mono" w:hAnsi="Roboto Mono" w:cs="Roboto Mono"/>
          <w:b/>
          <w:color w:val="202124"/>
          <w:sz w:val="24"/>
          <w:szCs w:val="24"/>
        </w:rPr>
      </w:pPr>
    </w:p>
    <w:p w14:paraId="17104721" w14:textId="77777777" w:rsidR="00DB1CC5" w:rsidRDefault="00AB756A">
      <w:pPr>
        <w:shd w:val="clear" w:color="auto" w:fill="FFFFFE"/>
        <w:spacing w:line="360" w:lineRule="auto"/>
        <w:rPr>
          <w:rFonts w:ascii="Roboto Mono" w:eastAsia="Roboto Mono" w:hAnsi="Roboto Mono" w:cs="Roboto Mono"/>
          <w:b/>
          <w:color w:val="3367D6"/>
          <w:sz w:val="18"/>
          <w:szCs w:val="18"/>
        </w:rPr>
      </w:pPr>
      <w:r>
        <w:rPr>
          <w:rFonts w:ascii="Roboto Mono" w:eastAsia="Roboto Mono" w:hAnsi="Roboto Mono" w:cs="Roboto Mono"/>
          <w:b/>
          <w:color w:val="3367D6"/>
          <w:sz w:val="18"/>
          <w:szCs w:val="18"/>
        </w:rPr>
        <w:t>with</w:t>
      </w:r>
      <w:r>
        <w:rPr>
          <w:rFonts w:ascii="Roboto Mono" w:eastAsia="Roboto Mono" w:hAnsi="Roboto Mono" w:cs="Roboto Mono"/>
          <w:b/>
          <w:color w:val="202124"/>
          <w:sz w:val="18"/>
          <w:szCs w:val="18"/>
        </w:rPr>
        <w:t xml:space="preserve"> base </w:t>
      </w:r>
      <w:r>
        <w:rPr>
          <w:rFonts w:ascii="Roboto Mono" w:eastAsia="Roboto Mono" w:hAnsi="Roboto Mono" w:cs="Roboto Mono"/>
          <w:b/>
          <w:color w:val="3367D6"/>
          <w:sz w:val="18"/>
          <w:szCs w:val="18"/>
        </w:rPr>
        <w:t>as</w:t>
      </w:r>
      <w:r>
        <w:rPr>
          <w:rFonts w:ascii="Roboto Mono" w:eastAsia="Roboto Mono" w:hAnsi="Roboto Mono" w:cs="Roboto Mono"/>
          <w:b/>
          <w:color w:val="202124"/>
          <w:sz w:val="18"/>
          <w:szCs w:val="18"/>
        </w:rPr>
        <w:t xml:space="preserve"> </w:t>
      </w:r>
      <w:r>
        <w:rPr>
          <w:rFonts w:ascii="Roboto Mono" w:eastAsia="Roboto Mono" w:hAnsi="Roboto Mono" w:cs="Roboto Mono"/>
          <w:b/>
          <w:color w:val="37474F"/>
          <w:sz w:val="18"/>
          <w:szCs w:val="18"/>
        </w:rPr>
        <w:t>(</w:t>
      </w:r>
      <w:r>
        <w:rPr>
          <w:rFonts w:ascii="Roboto Mono" w:eastAsia="Roboto Mono" w:hAnsi="Roboto Mono" w:cs="Roboto Mono"/>
          <w:b/>
          <w:color w:val="3367D6"/>
          <w:sz w:val="18"/>
          <w:szCs w:val="18"/>
        </w:rPr>
        <w:t>select</w:t>
      </w:r>
    </w:p>
    <w:p w14:paraId="17104722" w14:textId="77777777" w:rsidR="00DB1CC5" w:rsidRDefault="00AB756A">
      <w:pPr>
        <w:shd w:val="clear" w:color="auto" w:fill="FFFFFE"/>
        <w:spacing w:line="360" w:lineRule="auto"/>
        <w:rPr>
          <w:rFonts w:ascii="Roboto Mono" w:eastAsia="Roboto Mono" w:hAnsi="Roboto Mono" w:cs="Roboto Mono"/>
          <w:b/>
          <w:color w:val="202124"/>
          <w:sz w:val="18"/>
          <w:szCs w:val="18"/>
        </w:rPr>
      </w:pPr>
      <w:r>
        <w:rPr>
          <w:rFonts w:ascii="Roboto Mono" w:eastAsia="Roboto Mono" w:hAnsi="Roboto Mono" w:cs="Roboto Mono"/>
          <w:b/>
          <w:color w:val="202124"/>
          <w:sz w:val="18"/>
          <w:szCs w:val="18"/>
        </w:rPr>
        <w:t xml:space="preserve">STORE_ID, WEEK_NO, </w:t>
      </w:r>
      <w:r>
        <w:rPr>
          <w:rFonts w:ascii="Roboto Mono" w:eastAsia="Roboto Mono" w:hAnsi="Roboto Mono" w:cs="Roboto Mono"/>
          <w:b/>
          <w:color w:val="3367D6"/>
          <w:sz w:val="18"/>
          <w:szCs w:val="18"/>
        </w:rPr>
        <w:t>count</w:t>
      </w:r>
      <w:r>
        <w:rPr>
          <w:rFonts w:ascii="Roboto Mono" w:eastAsia="Roboto Mono" w:hAnsi="Roboto Mono" w:cs="Roboto Mono"/>
          <w:b/>
          <w:color w:val="37474F"/>
          <w:sz w:val="18"/>
          <w:szCs w:val="18"/>
        </w:rPr>
        <w:t>(</w:t>
      </w:r>
      <w:r>
        <w:rPr>
          <w:rFonts w:ascii="Roboto Mono" w:eastAsia="Roboto Mono" w:hAnsi="Roboto Mono" w:cs="Roboto Mono"/>
          <w:b/>
          <w:color w:val="3367D6"/>
          <w:sz w:val="18"/>
          <w:szCs w:val="18"/>
        </w:rPr>
        <w:t>distinct</w:t>
      </w:r>
      <w:r>
        <w:rPr>
          <w:rFonts w:ascii="Roboto Mono" w:eastAsia="Roboto Mono" w:hAnsi="Roboto Mono" w:cs="Roboto Mono"/>
          <w:b/>
          <w:color w:val="202124"/>
          <w:sz w:val="18"/>
          <w:szCs w:val="18"/>
        </w:rPr>
        <w:t xml:space="preserve"> </w:t>
      </w:r>
      <w:proofErr w:type="spellStart"/>
      <w:r>
        <w:rPr>
          <w:rFonts w:ascii="Roboto Mono" w:eastAsia="Roboto Mono" w:hAnsi="Roboto Mono" w:cs="Roboto Mono"/>
          <w:b/>
          <w:color w:val="202124"/>
          <w:sz w:val="18"/>
          <w:szCs w:val="18"/>
        </w:rPr>
        <w:t>household_key</w:t>
      </w:r>
      <w:proofErr w:type="spellEnd"/>
      <w:r>
        <w:rPr>
          <w:rFonts w:ascii="Roboto Mono" w:eastAsia="Roboto Mono" w:hAnsi="Roboto Mono" w:cs="Roboto Mono"/>
          <w:b/>
          <w:color w:val="37474F"/>
          <w:sz w:val="18"/>
          <w:szCs w:val="18"/>
        </w:rPr>
        <w:t>)</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as</w:t>
      </w:r>
      <w:r>
        <w:rPr>
          <w:rFonts w:ascii="Roboto Mono" w:eastAsia="Roboto Mono" w:hAnsi="Roboto Mono" w:cs="Roboto Mono"/>
          <w:b/>
          <w:color w:val="202124"/>
          <w:sz w:val="18"/>
          <w:szCs w:val="18"/>
        </w:rPr>
        <w:t xml:space="preserve"> footfall</w:t>
      </w:r>
    </w:p>
    <w:p w14:paraId="17104723" w14:textId="77777777" w:rsidR="00DB1CC5" w:rsidRDefault="00AB756A">
      <w:pPr>
        <w:shd w:val="clear" w:color="auto" w:fill="FFFFFE"/>
        <w:spacing w:line="360" w:lineRule="auto"/>
        <w:rPr>
          <w:rFonts w:ascii="Roboto Mono" w:eastAsia="Roboto Mono" w:hAnsi="Roboto Mono" w:cs="Roboto Mono"/>
          <w:b/>
          <w:color w:val="0D904F"/>
          <w:sz w:val="18"/>
          <w:szCs w:val="18"/>
        </w:rPr>
      </w:pPr>
      <w:r>
        <w:rPr>
          <w:rFonts w:ascii="Roboto Mono" w:eastAsia="Roboto Mono" w:hAnsi="Roboto Mono" w:cs="Roboto Mono"/>
          <w:b/>
          <w:color w:val="3367D6"/>
          <w:sz w:val="18"/>
          <w:szCs w:val="18"/>
        </w:rPr>
        <w:t>from</w:t>
      </w:r>
      <w:r>
        <w:rPr>
          <w:rFonts w:ascii="Roboto Mono" w:eastAsia="Roboto Mono" w:hAnsi="Roboto Mono" w:cs="Roboto Mono"/>
          <w:b/>
          <w:color w:val="202124"/>
          <w:sz w:val="18"/>
          <w:szCs w:val="18"/>
        </w:rPr>
        <w:t xml:space="preserve"> </w:t>
      </w:r>
      <w:r>
        <w:rPr>
          <w:rFonts w:ascii="Roboto Mono" w:eastAsia="Roboto Mono" w:hAnsi="Roboto Mono" w:cs="Roboto Mono"/>
          <w:b/>
          <w:color w:val="0D904F"/>
          <w:sz w:val="18"/>
          <w:szCs w:val="18"/>
        </w:rPr>
        <w:t>`</w:t>
      </w:r>
      <w:proofErr w:type="spellStart"/>
      <w:r>
        <w:rPr>
          <w:rFonts w:ascii="Roboto Mono" w:eastAsia="Roboto Mono" w:hAnsi="Roboto Mono" w:cs="Roboto Mono"/>
          <w:b/>
          <w:color w:val="0D904F"/>
          <w:sz w:val="18"/>
          <w:szCs w:val="18"/>
        </w:rPr>
        <w:t>dunnhumby.transaction_data</w:t>
      </w:r>
      <w:proofErr w:type="spellEnd"/>
      <w:r>
        <w:rPr>
          <w:rFonts w:ascii="Roboto Mono" w:eastAsia="Roboto Mono" w:hAnsi="Roboto Mono" w:cs="Roboto Mono"/>
          <w:b/>
          <w:color w:val="0D904F"/>
          <w:sz w:val="18"/>
          <w:szCs w:val="18"/>
        </w:rPr>
        <w:t>`</w:t>
      </w:r>
    </w:p>
    <w:p w14:paraId="17104724" w14:textId="77777777" w:rsidR="00DB1CC5" w:rsidRDefault="00AB756A">
      <w:pPr>
        <w:shd w:val="clear" w:color="auto" w:fill="FFFFFE"/>
        <w:spacing w:line="360" w:lineRule="auto"/>
        <w:rPr>
          <w:rFonts w:ascii="Roboto Mono" w:eastAsia="Roboto Mono" w:hAnsi="Roboto Mono" w:cs="Roboto Mono"/>
          <w:b/>
          <w:color w:val="F4511E"/>
          <w:sz w:val="18"/>
          <w:szCs w:val="18"/>
        </w:rPr>
      </w:pPr>
      <w:r>
        <w:rPr>
          <w:rFonts w:ascii="Roboto Mono" w:eastAsia="Roboto Mono" w:hAnsi="Roboto Mono" w:cs="Roboto Mono"/>
          <w:b/>
          <w:color w:val="3367D6"/>
          <w:sz w:val="18"/>
          <w:szCs w:val="18"/>
        </w:rPr>
        <w:t>group</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by</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1</w:t>
      </w:r>
      <w:r>
        <w:rPr>
          <w:rFonts w:ascii="Roboto Mono" w:eastAsia="Roboto Mono" w:hAnsi="Roboto Mono" w:cs="Roboto Mono"/>
          <w:b/>
          <w:color w:val="202124"/>
          <w:sz w:val="18"/>
          <w:szCs w:val="18"/>
        </w:rPr>
        <w:t>,</w:t>
      </w:r>
      <w:r>
        <w:rPr>
          <w:rFonts w:ascii="Roboto Mono" w:eastAsia="Roboto Mono" w:hAnsi="Roboto Mono" w:cs="Roboto Mono"/>
          <w:b/>
          <w:color w:val="F4511E"/>
          <w:sz w:val="18"/>
          <w:szCs w:val="18"/>
        </w:rPr>
        <w:t>2</w:t>
      </w:r>
    </w:p>
    <w:p w14:paraId="17104725" w14:textId="77777777" w:rsidR="00DB1CC5" w:rsidRDefault="00AB756A">
      <w:pPr>
        <w:shd w:val="clear" w:color="auto" w:fill="FFFFFE"/>
        <w:spacing w:line="360" w:lineRule="auto"/>
        <w:rPr>
          <w:rFonts w:ascii="Roboto Mono" w:eastAsia="Roboto Mono" w:hAnsi="Roboto Mono" w:cs="Roboto Mono"/>
          <w:b/>
          <w:color w:val="202124"/>
          <w:sz w:val="18"/>
          <w:szCs w:val="18"/>
        </w:rPr>
      </w:pPr>
      <w:r>
        <w:rPr>
          <w:rFonts w:ascii="Roboto Mono" w:eastAsia="Roboto Mono" w:hAnsi="Roboto Mono" w:cs="Roboto Mono"/>
          <w:b/>
          <w:color w:val="37474F"/>
          <w:sz w:val="18"/>
          <w:szCs w:val="18"/>
        </w:rPr>
        <w:t>)</w:t>
      </w:r>
      <w:r>
        <w:rPr>
          <w:rFonts w:ascii="Roboto Mono" w:eastAsia="Roboto Mono" w:hAnsi="Roboto Mono" w:cs="Roboto Mono"/>
          <w:b/>
          <w:color w:val="202124"/>
          <w:sz w:val="18"/>
          <w:szCs w:val="18"/>
        </w:rPr>
        <w:t>,</w:t>
      </w:r>
    </w:p>
    <w:p w14:paraId="17104726" w14:textId="77777777" w:rsidR="00DB1CC5" w:rsidRDefault="00AB756A">
      <w:pPr>
        <w:shd w:val="clear" w:color="auto" w:fill="FFFFFE"/>
        <w:spacing w:line="360" w:lineRule="auto"/>
        <w:rPr>
          <w:rFonts w:ascii="Roboto Mono" w:eastAsia="Roboto Mono" w:hAnsi="Roboto Mono" w:cs="Roboto Mono"/>
          <w:b/>
          <w:color w:val="37474F"/>
          <w:sz w:val="18"/>
          <w:szCs w:val="18"/>
        </w:rPr>
      </w:pPr>
      <w:r>
        <w:rPr>
          <w:rFonts w:ascii="Roboto Mono" w:eastAsia="Roboto Mono" w:hAnsi="Roboto Mono" w:cs="Roboto Mono"/>
          <w:b/>
          <w:color w:val="202124"/>
          <w:sz w:val="18"/>
          <w:szCs w:val="18"/>
        </w:rPr>
        <w:t xml:space="preserve">base_2 </w:t>
      </w:r>
      <w:r>
        <w:rPr>
          <w:rFonts w:ascii="Roboto Mono" w:eastAsia="Roboto Mono" w:hAnsi="Roboto Mono" w:cs="Roboto Mono"/>
          <w:b/>
          <w:color w:val="3367D6"/>
          <w:sz w:val="18"/>
          <w:szCs w:val="18"/>
        </w:rPr>
        <w:t>as</w:t>
      </w:r>
      <w:r>
        <w:rPr>
          <w:rFonts w:ascii="Roboto Mono" w:eastAsia="Roboto Mono" w:hAnsi="Roboto Mono" w:cs="Roboto Mono"/>
          <w:b/>
          <w:color w:val="202124"/>
          <w:sz w:val="18"/>
          <w:szCs w:val="18"/>
        </w:rPr>
        <w:t xml:space="preserve"> </w:t>
      </w:r>
      <w:r>
        <w:rPr>
          <w:rFonts w:ascii="Roboto Mono" w:eastAsia="Roboto Mono" w:hAnsi="Roboto Mono" w:cs="Roboto Mono"/>
          <w:b/>
          <w:color w:val="37474F"/>
          <w:sz w:val="18"/>
          <w:szCs w:val="18"/>
        </w:rPr>
        <w:t>(</w:t>
      </w:r>
    </w:p>
    <w:p w14:paraId="17104727" w14:textId="77777777" w:rsidR="00DB1CC5" w:rsidRDefault="00AB756A">
      <w:pPr>
        <w:shd w:val="clear" w:color="auto" w:fill="FFFFFE"/>
        <w:spacing w:line="360" w:lineRule="auto"/>
        <w:rPr>
          <w:rFonts w:ascii="Roboto Mono" w:eastAsia="Roboto Mono" w:hAnsi="Roboto Mono" w:cs="Roboto Mono"/>
          <w:b/>
          <w:color w:val="202124"/>
          <w:sz w:val="18"/>
          <w:szCs w:val="18"/>
        </w:rPr>
      </w:pPr>
      <w:r>
        <w:rPr>
          <w:rFonts w:ascii="Roboto Mono" w:eastAsia="Roboto Mono" w:hAnsi="Roboto Mono" w:cs="Roboto Mono"/>
          <w:b/>
          <w:color w:val="3367D6"/>
          <w:sz w:val="18"/>
          <w:szCs w:val="18"/>
        </w:rPr>
        <w:t>select</w:t>
      </w:r>
      <w:r>
        <w:rPr>
          <w:rFonts w:ascii="Roboto Mono" w:eastAsia="Roboto Mono" w:hAnsi="Roboto Mono" w:cs="Roboto Mono"/>
          <w:b/>
          <w:color w:val="202124"/>
          <w:sz w:val="18"/>
          <w:szCs w:val="18"/>
        </w:rPr>
        <w:t xml:space="preserve"> </w:t>
      </w:r>
      <w:r>
        <w:rPr>
          <w:rFonts w:ascii="Roboto Mono" w:eastAsia="Roboto Mono" w:hAnsi="Roboto Mono" w:cs="Roboto Mono"/>
          <w:b/>
          <w:color w:val="37474F"/>
          <w:sz w:val="18"/>
          <w:szCs w:val="18"/>
        </w:rPr>
        <w:t>*</w:t>
      </w:r>
      <w:r>
        <w:rPr>
          <w:rFonts w:ascii="Roboto Mono" w:eastAsia="Roboto Mono" w:hAnsi="Roboto Mono" w:cs="Roboto Mono"/>
          <w:b/>
          <w:color w:val="202124"/>
          <w:sz w:val="18"/>
          <w:szCs w:val="18"/>
        </w:rPr>
        <w:t xml:space="preserve">, </w:t>
      </w:r>
      <w:proofErr w:type="spellStart"/>
      <w:r>
        <w:rPr>
          <w:rFonts w:ascii="Roboto Mono" w:eastAsia="Roboto Mono" w:hAnsi="Roboto Mono" w:cs="Roboto Mono"/>
          <w:b/>
          <w:color w:val="3367D6"/>
          <w:sz w:val="18"/>
          <w:szCs w:val="18"/>
        </w:rPr>
        <w:t>dense_rank</w:t>
      </w:r>
      <w:proofErr w:type="spellEnd"/>
      <w:r>
        <w:rPr>
          <w:rFonts w:ascii="Roboto Mono" w:eastAsia="Roboto Mono" w:hAnsi="Roboto Mono" w:cs="Roboto Mono"/>
          <w:b/>
          <w:color w:val="37474F"/>
          <w:sz w:val="18"/>
          <w:szCs w:val="18"/>
        </w:rPr>
        <w:t>()</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over</w:t>
      </w:r>
      <w:r>
        <w:rPr>
          <w:rFonts w:ascii="Roboto Mono" w:eastAsia="Roboto Mono" w:hAnsi="Roboto Mono" w:cs="Roboto Mono"/>
          <w:b/>
          <w:color w:val="202124"/>
          <w:sz w:val="18"/>
          <w:szCs w:val="18"/>
        </w:rPr>
        <w:t xml:space="preserve"> </w:t>
      </w:r>
      <w:r>
        <w:rPr>
          <w:rFonts w:ascii="Roboto Mono" w:eastAsia="Roboto Mono" w:hAnsi="Roboto Mono" w:cs="Roboto Mono"/>
          <w:b/>
          <w:color w:val="37474F"/>
          <w:sz w:val="18"/>
          <w:szCs w:val="18"/>
        </w:rPr>
        <w:t>(</w:t>
      </w:r>
      <w:r>
        <w:rPr>
          <w:rFonts w:ascii="Roboto Mono" w:eastAsia="Roboto Mono" w:hAnsi="Roboto Mono" w:cs="Roboto Mono"/>
          <w:b/>
          <w:color w:val="3367D6"/>
          <w:sz w:val="18"/>
          <w:szCs w:val="18"/>
        </w:rPr>
        <w:t>partition</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by</w:t>
      </w:r>
      <w:r>
        <w:rPr>
          <w:rFonts w:ascii="Roboto Mono" w:eastAsia="Roboto Mono" w:hAnsi="Roboto Mono" w:cs="Roboto Mono"/>
          <w:b/>
          <w:color w:val="202124"/>
          <w:sz w:val="18"/>
          <w:szCs w:val="18"/>
        </w:rPr>
        <w:t xml:space="preserve"> </w:t>
      </w:r>
      <w:proofErr w:type="spellStart"/>
      <w:r>
        <w:rPr>
          <w:rFonts w:ascii="Roboto Mono" w:eastAsia="Roboto Mono" w:hAnsi="Roboto Mono" w:cs="Roboto Mono"/>
          <w:b/>
          <w:color w:val="202124"/>
          <w:sz w:val="18"/>
          <w:szCs w:val="18"/>
        </w:rPr>
        <w:t>base.week_no</w:t>
      </w:r>
      <w:proofErr w:type="spellEnd"/>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order</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by</w:t>
      </w:r>
      <w:r>
        <w:rPr>
          <w:rFonts w:ascii="Roboto Mono" w:eastAsia="Roboto Mono" w:hAnsi="Roboto Mono" w:cs="Roboto Mono"/>
          <w:b/>
          <w:color w:val="202124"/>
          <w:sz w:val="18"/>
          <w:szCs w:val="18"/>
        </w:rPr>
        <w:t xml:space="preserve"> footfall </w:t>
      </w:r>
      <w:r>
        <w:rPr>
          <w:rFonts w:ascii="Roboto Mono" w:eastAsia="Roboto Mono" w:hAnsi="Roboto Mono" w:cs="Roboto Mono"/>
          <w:b/>
          <w:color w:val="3367D6"/>
          <w:sz w:val="18"/>
          <w:szCs w:val="18"/>
        </w:rPr>
        <w:t>desc</w:t>
      </w:r>
      <w:r>
        <w:rPr>
          <w:rFonts w:ascii="Roboto Mono" w:eastAsia="Roboto Mono" w:hAnsi="Roboto Mono" w:cs="Roboto Mono"/>
          <w:b/>
          <w:color w:val="37474F"/>
          <w:sz w:val="18"/>
          <w:szCs w:val="18"/>
        </w:rPr>
        <w:t>)</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as</w:t>
      </w:r>
      <w:r>
        <w:rPr>
          <w:rFonts w:ascii="Roboto Mono" w:eastAsia="Roboto Mono" w:hAnsi="Roboto Mono" w:cs="Roboto Mono"/>
          <w:b/>
          <w:color w:val="202124"/>
          <w:sz w:val="18"/>
          <w:szCs w:val="18"/>
        </w:rPr>
        <w:t xml:space="preserve"> ranker</w:t>
      </w:r>
    </w:p>
    <w:p w14:paraId="17104728" w14:textId="77777777" w:rsidR="00DB1CC5" w:rsidRDefault="00AB756A">
      <w:pPr>
        <w:shd w:val="clear" w:color="auto" w:fill="FFFFFE"/>
        <w:spacing w:line="360" w:lineRule="auto"/>
        <w:rPr>
          <w:rFonts w:ascii="Roboto Mono" w:eastAsia="Roboto Mono" w:hAnsi="Roboto Mono" w:cs="Roboto Mono"/>
          <w:b/>
          <w:color w:val="202124"/>
          <w:sz w:val="18"/>
          <w:szCs w:val="18"/>
        </w:rPr>
      </w:pPr>
      <w:r>
        <w:rPr>
          <w:rFonts w:ascii="Roboto Mono" w:eastAsia="Roboto Mono" w:hAnsi="Roboto Mono" w:cs="Roboto Mono"/>
          <w:b/>
          <w:color w:val="3367D6"/>
          <w:sz w:val="18"/>
          <w:szCs w:val="18"/>
        </w:rPr>
        <w:t>from</w:t>
      </w:r>
      <w:r>
        <w:rPr>
          <w:rFonts w:ascii="Roboto Mono" w:eastAsia="Roboto Mono" w:hAnsi="Roboto Mono" w:cs="Roboto Mono"/>
          <w:b/>
          <w:color w:val="202124"/>
          <w:sz w:val="18"/>
          <w:szCs w:val="18"/>
        </w:rPr>
        <w:t xml:space="preserve"> base</w:t>
      </w:r>
    </w:p>
    <w:p w14:paraId="17104729" w14:textId="77777777" w:rsidR="00DB1CC5" w:rsidRDefault="00AB756A">
      <w:pPr>
        <w:shd w:val="clear" w:color="auto" w:fill="FFFFFE"/>
        <w:spacing w:line="360" w:lineRule="auto"/>
        <w:rPr>
          <w:rFonts w:ascii="Roboto Mono" w:eastAsia="Roboto Mono" w:hAnsi="Roboto Mono" w:cs="Roboto Mono"/>
          <w:b/>
          <w:color w:val="3367D6"/>
          <w:sz w:val="18"/>
          <w:szCs w:val="18"/>
        </w:rPr>
      </w:pPr>
      <w:r>
        <w:rPr>
          <w:rFonts w:ascii="Roboto Mono" w:eastAsia="Roboto Mono" w:hAnsi="Roboto Mono" w:cs="Roboto Mono"/>
          <w:b/>
          <w:color w:val="3367D6"/>
          <w:sz w:val="18"/>
          <w:szCs w:val="18"/>
        </w:rPr>
        <w:t>order</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by</w:t>
      </w:r>
      <w:r>
        <w:rPr>
          <w:rFonts w:ascii="Roboto Mono" w:eastAsia="Roboto Mono" w:hAnsi="Roboto Mono" w:cs="Roboto Mono"/>
          <w:b/>
          <w:color w:val="202124"/>
          <w:sz w:val="18"/>
          <w:szCs w:val="18"/>
        </w:rPr>
        <w:t xml:space="preserve"> </w:t>
      </w:r>
      <w:proofErr w:type="spellStart"/>
      <w:r>
        <w:rPr>
          <w:rFonts w:ascii="Roboto Mono" w:eastAsia="Roboto Mono" w:hAnsi="Roboto Mono" w:cs="Roboto Mono"/>
          <w:b/>
          <w:color w:val="202124"/>
          <w:sz w:val="18"/>
          <w:szCs w:val="18"/>
        </w:rPr>
        <w:t>week_no</w:t>
      </w:r>
      <w:proofErr w:type="spellEnd"/>
      <w:r>
        <w:rPr>
          <w:rFonts w:ascii="Roboto Mono" w:eastAsia="Roboto Mono" w:hAnsi="Roboto Mono" w:cs="Roboto Mono"/>
          <w:b/>
          <w:color w:val="202124"/>
          <w:sz w:val="18"/>
          <w:szCs w:val="18"/>
        </w:rPr>
        <w:t xml:space="preserve"> </w:t>
      </w:r>
      <w:proofErr w:type="spellStart"/>
      <w:r>
        <w:rPr>
          <w:rFonts w:ascii="Roboto Mono" w:eastAsia="Roboto Mono" w:hAnsi="Roboto Mono" w:cs="Roboto Mono"/>
          <w:b/>
          <w:color w:val="3367D6"/>
          <w:sz w:val="18"/>
          <w:szCs w:val="18"/>
        </w:rPr>
        <w:t>asc</w:t>
      </w:r>
      <w:proofErr w:type="spellEnd"/>
    </w:p>
    <w:p w14:paraId="1710472A" w14:textId="77777777" w:rsidR="00DB1CC5" w:rsidRDefault="00AB756A">
      <w:pPr>
        <w:shd w:val="clear" w:color="auto" w:fill="FFFFFE"/>
        <w:spacing w:line="360" w:lineRule="auto"/>
        <w:rPr>
          <w:rFonts w:ascii="Roboto Mono" w:eastAsia="Roboto Mono" w:hAnsi="Roboto Mono" w:cs="Roboto Mono"/>
          <w:b/>
          <w:color w:val="37474F"/>
          <w:sz w:val="18"/>
          <w:szCs w:val="18"/>
        </w:rPr>
      </w:pPr>
      <w:r>
        <w:rPr>
          <w:rFonts w:ascii="Roboto Mono" w:eastAsia="Roboto Mono" w:hAnsi="Roboto Mono" w:cs="Roboto Mono"/>
          <w:b/>
          <w:color w:val="37474F"/>
          <w:sz w:val="18"/>
          <w:szCs w:val="18"/>
        </w:rPr>
        <w:t>)</w:t>
      </w:r>
    </w:p>
    <w:p w14:paraId="1710472B" w14:textId="77777777" w:rsidR="00DB1CC5" w:rsidRDefault="00AB756A">
      <w:pPr>
        <w:shd w:val="clear" w:color="auto" w:fill="FFFFFE"/>
        <w:spacing w:line="360" w:lineRule="auto"/>
        <w:rPr>
          <w:rFonts w:ascii="Roboto Mono" w:eastAsia="Roboto Mono" w:hAnsi="Roboto Mono" w:cs="Roboto Mono"/>
          <w:b/>
          <w:color w:val="202124"/>
          <w:sz w:val="18"/>
          <w:szCs w:val="18"/>
        </w:rPr>
      </w:pPr>
      <w:r>
        <w:rPr>
          <w:rFonts w:ascii="Roboto Mono" w:eastAsia="Roboto Mono" w:hAnsi="Roboto Mono" w:cs="Roboto Mono"/>
          <w:b/>
          <w:color w:val="3367D6"/>
          <w:sz w:val="18"/>
          <w:szCs w:val="18"/>
        </w:rPr>
        <w:t>select</w:t>
      </w:r>
      <w:r>
        <w:rPr>
          <w:rFonts w:ascii="Roboto Mono" w:eastAsia="Roboto Mono" w:hAnsi="Roboto Mono" w:cs="Roboto Mono"/>
          <w:b/>
          <w:color w:val="202124"/>
          <w:sz w:val="18"/>
          <w:szCs w:val="18"/>
        </w:rPr>
        <w:t xml:space="preserve"> </w:t>
      </w:r>
      <w:proofErr w:type="spellStart"/>
      <w:r>
        <w:rPr>
          <w:rFonts w:ascii="Roboto Mono" w:eastAsia="Roboto Mono" w:hAnsi="Roboto Mono" w:cs="Roboto Mono"/>
          <w:b/>
          <w:color w:val="202124"/>
          <w:sz w:val="18"/>
          <w:szCs w:val="18"/>
        </w:rPr>
        <w:t>week_no</w:t>
      </w:r>
      <w:proofErr w:type="spellEnd"/>
      <w:r>
        <w:rPr>
          <w:rFonts w:ascii="Roboto Mono" w:eastAsia="Roboto Mono" w:hAnsi="Roboto Mono" w:cs="Roboto Mono"/>
          <w:b/>
          <w:color w:val="202124"/>
          <w:sz w:val="18"/>
          <w:szCs w:val="18"/>
        </w:rPr>
        <w:t xml:space="preserve">, </w:t>
      </w:r>
      <w:proofErr w:type="spellStart"/>
      <w:r>
        <w:rPr>
          <w:rFonts w:ascii="Roboto Mono" w:eastAsia="Roboto Mono" w:hAnsi="Roboto Mono" w:cs="Roboto Mono"/>
          <w:b/>
          <w:color w:val="202124"/>
          <w:sz w:val="18"/>
          <w:szCs w:val="18"/>
        </w:rPr>
        <w:t>store_id</w:t>
      </w:r>
      <w:proofErr w:type="spellEnd"/>
      <w:r>
        <w:rPr>
          <w:rFonts w:ascii="Roboto Mono" w:eastAsia="Roboto Mono" w:hAnsi="Roboto Mono" w:cs="Roboto Mono"/>
          <w:b/>
          <w:color w:val="202124"/>
          <w:sz w:val="18"/>
          <w:szCs w:val="18"/>
        </w:rPr>
        <w:t xml:space="preserve">, footfall, ranker </w:t>
      </w:r>
      <w:r>
        <w:rPr>
          <w:rFonts w:ascii="Roboto Mono" w:eastAsia="Roboto Mono" w:hAnsi="Roboto Mono" w:cs="Roboto Mono"/>
          <w:b/>
          <w:color w:val="3367D6"/>
          <w:sz w:val="18"/>
          <w:szCs w:val="18"/>
        </w:rPr>
        <w:t>from</w:t>
      </w:r>
      <w:r>
        <w:rPr>
          <w:rFonts w:ascii="Roboto Mono" w:eastAsia="Roboto Mono" w:hAnsi="Roboto Mono" w:cs="Roboto Mono"/>
          <w:b/>
          <w:color w:val="202124"/>
          <w:sz w:val="18"/>
          <w:szCs w:val="18"/>
        </w:rPr>
        <w:t xml:space="preserve"> base_2</w:t>
      </w:r>
    </w:p>
    <w:p w14:paraId="1710472C" w14:textId="77777777" w:rsidR="00DB1CC5" w:rsidRDefault="00AB756A">
      <w:pPr>
        <w:shd w:val="clear" w:color="auto" w:fill="FFFFFE"/>
        <w:spacing w:line="360" w:lineRule="auto"/>
        <w:rPr>
          <w:rFonts w:ascii="Roboto Mono" w:eastAsia="Roboto Mono" w:hAnsi="Roboto Mono" w:cs="Roboto Mono"/>
          <w:b/>
          <w:color w:val="F4511E"/>
          <w:sz w:val="18"/>
          <w:szCs w:val="18"/>
        </w:rPr>
      </w:pPr>
      <w:r>
        <w:rPr>
          <w:rFonts w:ascii="Roboto Mono" w:eastAsia="Roboto Mono" w:hAnsi="Roboto Mono" w:cs="Roboto Mono"/>
          <w:b/>
          <w:color w:val="3367D6"/>
          <w:sz w:val="18"/>
          <w:szCs w:val="18"/>
        </w:rPr>
        <w:t>where</w:t>
      </w:r>
      <w:r>
        <w:rPr>
          <w:rFonts w:ascii="Roboto Mono" w:eastAsia="Roboto Mono" w:hAnsi="Roboto Mono" w:cs="Roboto Mono"/>
          <w:b/>
          <w:color w:val="202124"/>
          <w:sz w:val="18"/>
          <w:szCs w:val="18"/>
        </w:rPr>
        <w:t xml:space="preserve"> ranker </w:t>
      </w:r>
      <w:r>
        <w:rPr>
          <w:rFonts w:ascii="Roboto Mono" w:eastAsia="Roboto Mono" w:hAnsi="Roboto Mono" w:cs="Roboto Mono"/>
          <w:b/>
          <w:color w:val="37474F"/>
          <w:sz w:val="18"/>
          <w:szCs w:val="18"/>
        </w:rPr>
        <w:t>&lt;=</w:t>
      </w:r>
      <w:r>
        <w:rPr>
          <w:rFonts w:ascii="Roboto Mono" w:eastAsia="Roboto Mono" w:hAnsi="Roboto Mono" w:cs="Roboto Mono"/>
          <w:b/>
          <w:color w:val="F4511E"/>
          <w:sz w:val="18"/>
          <w:szCs w:val="18"/>
        </w:rPr>
        <w:t>3</w:t>
      </w:r>
    </w:p>
    <w:p w14:paraId="1710472D" w14:textId="77777777" w:rsidR="00DB1CC5" w:rsidRDefault="00AB756A">
      <w:pPr>
        <w:shd w:val="clear" w:color="auto" w:fill="FFFFFE"/>
        <w:spacing w:line="360" w:lineRule="auto"/>
        <w:rPr>
          <w:rFonts w:ascii="Roboto Mono" w:eastAsia="Roboto Mono" w:hAnsi="Roboto Mono" w:cs="Roboto Mono"/>
          <w:b/>
          <w:color w:val="3367D6"/>
          <w:sz w:val="18"/>
          <w:szCs w:val="18"/>
        </w:rPr>
      </w:pPr>
      <w:r>
        <w:rPr>
          <w:rFonts w:ascii="Roboto Mono" w:eastAsia="Roboto Mono" w:hAnsi="Roboto Mono" w:cs="Roboto Mono"/>
          <w:b/>
          <w:color w:val="3367D6"/>
          <w:sz w:val="18"/>
          <w:szCs w:val="18"/>
        </w:rPr>
        <w:t>order</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by</w:t>
      </w:r>
      <w:r>
        <w:rPr>
          <w:rFonts w:ascii="Roboto Mono" w:eastAsia="Roboto Mono" w:hAnsi="Roboto Mono" w:cs="Roboto Mono"/>
          <w:b/>
          <w:color w:val="202124"/>
          <w:sz w:val="18"/>
          <w:szCs w:val="18"/>
        </w:rPr>
        <w:t xml:space="preserve"> </w:t>
      </w:r>
      <w:proofErr w:type="spellStart"/>
      <w:r>
        <w:rPr>
          <w:rFonts w:ascii="Roboto Mono" w:eastAsia="Roboto Mono" w:hAnsi="Roboto Mono" w:cs="Roboto Mono"/>
          <w:b/>
          <w:color w:val="202124"/>
          <w:sz w:val="18"/>
          <w:szCs w:val="18"/>
        </w:rPr>
        <w:t>week_no</w:t>
      </w:r>
      <w:proofErr w:type="spellEnd"/>
      <w:r>
        <w:rPr>
          <w:rFonts w:ascii="Roboto Mono" w:eastAsia="Roboto Mono" w:hAnsi="Roboto Mono" w:cs="Roboto Mono"/>
          <w:b/>
          <w:color w:val="202124"/>
          <w:sz w:val="18"/>
          <w:szCs w:val="18"/>
        </w:rPr>
        <w:t xml:space="preserve">, ranker </w:t>
      </w:r>
      <w:proofErr w:type="spellStart"/>
      <w:r>
        <w:rPr>
          <w:rFonts w:ascii="Roboto Mono" w:eastAsia="Roboto Mono" w:hAnsi="Roboto Mono" w:cs="Roboto Mono"/>
          <w:b/>
          <w:color w:val="3367D6"/>
          <w:sz w:val="18"/>
          <w:szCs w:val="18"/>
        </w:rPr>
        <w:t>asc</w:t>
      </w:r>
      <w:proofErr w:type="spellEnd"/>
    </w:p>
    <w:p w14:paraId="1710472E" w14:textId="77777777" w:rsidR="00DB1CC5" w:rsidRDefault="00DB1CC5">
      <w:pPr>
        <w:shd w:val="clear" w:color="auto" w:fill="FFFFFE"/>
        <w:spacing w:line="360" w:lineRule="auto"/>
        <w:rPr>
          <w:rFonts w:ascii="Roboto Mono" w:eastAsia="Roboto Mono" w:hAnsi="Roboto Mono" w:cs="Roboto Mono"/>
          <w:b/>
          <w:color w:val="3367D6"/>
          <w:sz w:val="18"/>
          <w:szCs w:val="18"/>
        </w:rPr>
      </w:pPr>
    </w:p>
    <w:p w14:paraId="1710472F" w14:textId="77777777" w:rsidR="00DB1CC5" w:rsidRDefault="00AB756A">
      <w:pPr>
        <w:shd w:val="clear" w:color="auto" w:fill="FFFFFE"/>
        <w:spacing w:line="360" w:lineRule="auto"/>
        <w:rPr>
          <w:rFonts w:ascii="Roboto Mono" w:eastAsia="Roboto Mono" w:hAnsi="Roboto Mono" w:cs="Roboto Mono"/>
          <w:b/>
          <w:color w:val="3367D6"/>
          <w:sz w:val="18"/>
          <w:szCs w:val="18"/>
        </w:rPr>
      </w:pPr>
      <w:r>
        <w:rPr>
          <w:rFonts w:ascii="Roboto Mono" w:eastAsia="Roboto Mono" w:hAnsi="Roboto Mono" w:cs="Roboto Mono"/>
          <w:b/>
          <w:noProof/>
          <w:color w:val="3367D6"/>
          <w:sz w:val="18"/>
          <w:szCs w:val="18"/>
        </w:rPr>
        <w:lastRenderedPageBreak/>
        <w:drawing>
          <wp:inline distT="114300" distB="114300" distL="114300" distR="114300" wp14:anchorId="171049CD" wp14:editId="171049CE">
            <wp:extent cx="5943600" cy="3848100"/>
            <wp:effectExtent l="0" t="0" r="0" b="0"/>
            <wp:docPr id="8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0"/>
                    <a:srcRect/>
                    <a:stretch>
                      <a:fillRect/>
                    </a:stretch>
                  </pic:blipFill>
                  <pic:spPr>
                    <a:xfrm>
                      <a:off x="0" y="0"/>
                      <a:ext cx="5943600" cy="3848100"/>
                    </a:xfrm>
                    <a:prstGeom prst="rect">
                      <a:avLst/>
                    </a:prstGeom>
                    <a:ln/>
                  </pic:spPr>
                </pic:pic>
              </a:graphicData>
            </a:graphic>
          </wp:inline>
        </w:drawing>
      </w:r>
    </w:p>
    <w:p w14:paraId="17104730" w14:textId="77777777" w:rsidR="00DB1CC5" w:rsidRDefault="00DB1CC5">
      <w:pPr>
        <w:shd w:val="clear" w:color="auto" w:fill="FFFFFE"/>
        <w:spacing w:line="320" w:lineRule="auto"/>
        <w:rPr>
          <w:rFonts w:ascii="Roboto Mono" w:eastAsia="Roboto Mono" w:hAnsi="Roboto Mono" w:cs="Roboto Mono"/>
          <w:b/>
          <w:color w:val="202124"/>
          <w:sz w:val="24"/>
          <w:szCs w:val="24"/>
        </w:rPr>
      </w:pPr>
    </w:p>
    <w:p w14:paraId="17104731" w14:textId="77777777" w:rsidR="00DB1CC5" w:rsidRDefault="00DB1CC5">
      <w:pPr>
        <w:shd w:val="clear" w:color="auto" w:fill="FFFFFE"/>
        <w:spacing w:line="320" w:lineRule="auto"/>
        <w:rPr>
          <w:rFonts w:ascii="Roboto Mono" w:eastAsia="Roboto Mono" w:hAnsi="Roboto Mono" w:cs="Roboto Mono"/>
          <w:b/>
          <w:color w:val="3367D6"/>
          <w:sz w:val="20"/>
          <w:szCs w:val="20"/>
        </w:rPr>
      </w:pPr>
    </w:p>
    <w:p w14:paraId="17104732" w14:textId="77777777" w:rsidR="00DB1CC5" w:rsidRDefault="00AB756A">
      <w:pPr>
        <w:shd w:val="clear" w:color="auto" w:fill="FFFFFE"/>
        <w:spacing w:line="320" w:lineRule="auto"/>
        <w:rPr>
          <w:rFonts w:ascii="Roboto Mono" w:eastAsia="Roboto Mono" w:hAnsi="Roboto Mono" w:cs="Roboto Mono"/>
          <w:b/>
          <w:color w:val="202124"/>
          <w:sz w:val="24"/>
          <w:szCs w:val="24"/>
        </w:rPr>
      </w:pPr>
      <w:r>
        <w:rPr>
          <w:rFonts w:ascii="Roboto Mono" w:eastAsia="Roboto Mono" w:hAnsi="Roboto Mono" w:cs="Roboto Mono"/>
          <w:b/>
          <w:color w:val="202124"/>
          <w:sz w:val="24"/>
          <w:szCs w:val="24"/>
        </w:rPr>
        <w:t>3. Create a basic customer profiling with first, last visit, number of visits, average money spent per visit and total money spent order by highest avg money</w:t>
      </w:r>
    </w:p>
    <w:p w14:paraId="17104733" w14:textId="77777777" w:rsidR="00DB1CC5" w:rsidRDefault="00DB1CC5">
      <w:pPr>
        <w:shd w:val="clear" w:color="auto" w:fill="FFFFFE"/>
        <w:spacing w:line="320" w:lineRule="auto"/>
        <w:rPr>
          <w:rFonts w:ascii="Roboto Mono" w:eastAsia="Roboto Mono" w:hAnsi="Roboto Mono" w:cs="Roboto Mono"/>
          <w:b/>
          <w:color w:val="202124"/>
          <w:sz w:val="28"/>
          <w:szCs w:val="28"/>
        </w:rPr>
      </w:pPr>
    </w:p>
    <w:p w14:paraId="17104734" w14:textId="77777777" w:rsidR="00DB1CC5" w:rsidRDefault="00AB756A">
      <w:pPr>
        <w:shd w:val="clear" w:color="auto" w:fill="FFFFFE"/>
        <w:spacing w:line="36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select</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household_key</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min</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WEEK_NO</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as</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first_visit</w:t>
      </w:r>
      <w:proofErr w:type="spellEnd"/>
      <w:r>
        <w:rPr>
          <w:rFonts w:ascii="Roboto Mono" w:eastAsia="Roboto Mono" w:hAnsi="Roboto Mono" w:cs="Roboto Mono"/>
          <w:b/>
          <w:color w:val="202124"/>
          <w:sz w:val="20"/>
          <w:szCs w:val="20"/>
        </w:rPr>
        <w:t>,</w:t>
      </w:r>
    </w:p>
    <w:p w14:paraId="17104735" w14:textId="77777777" w:rsidR="00DB1CC5" w:rsidRDefault="00AB756A">
      <w:pPr>
        <w:shd w:val="clear" w:color="auto" w:fill="FFFFFE"/>
        <w:spacing w:line="36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max</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WEEK_NO</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last_visit</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count</w:t>
      </w:r>
      <w:r>
        <w:rPr>
          <w:rFonts w:ascii="Roboto Mono" w:eastAsia="Roboto Mono" w:hAnsi="Roboto Mono" w:cs="Roboto Mono"/>
          <w:b/>
          <w:color w:val="37474F"/>
          <w:sz w:val="20"/>
          <w:szCs w:val="20"/>
        </w:rPr>
        <w:t>(</w:t>
      </w:r>
      <w:r>
        <w:rPr>
          <w:rFonts w:ascii="Roboto Mono" w:eastAsia="Roboto Mono" w:hAnsi="Roboto Mono" w:cs="Roboto Mono"/>
          <w:b/>
          <w:color w:val="3367D6"/>
          <w:sz w:val="20"/>
          <w:szCs w:val="20"/>
        </w:rPr>
        <w:t>distinct</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BASKET_ID</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as</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num_visits</w:t>
      </w:r>
      <w:proofErr w:type="spellEnd"/>
      <w:r>
        <w:rPr>
          <w:rFonts w:ascii="Roboto Mono" w:eastAsia="Roboto Mono" w:hAnsi="Roboto Mono" w:cs="Roboto Mono"/>
          <w:b/>
          <w:color w:val="202124"/>
          <w:sz w:val="20"/>
          <w:szCs w:val="20"/>
        </w:rPr>
        <w:t>,</w:t>
      </w:r>
    </w:p>
    <w:p w14:paraId="17104736" w14:textId="77777777" w:rsidR="00DB1CC5" w:rsidRDefault="00AB756A">
      <w:pPr>
        <w:shd w:val="clear" w:color="auto" w:fill="FFFFFE"/>
        <w:spacing w:line="36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sum</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SALES_VALUE</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as</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total_spend</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7474F"/>
          <w:sz w:val="20"/>
          <w:szCs w:val="20"/>
        </w:rPr>
        <w:t>(</w:t>
      </w:r>
      <w:r>
        <w:rPr>
          <w:rFonts w:ascii="Roboto Mono" w:eastAsia="Roboto Mono" w:hAnsi="Roboto Mono" w:cs="Roboto Mono"/>
          <w:b/>
          <w:color w:val="3367D6"/>
          <w:sz w:val="20"/>
          <w:szCs w:val="20"/>
        </w:rPr>
        <w:t>sum</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SALES_VALUE</w:t>
      </w:r>
      <w:r>
        <w:rPr>
          <w:rFonts w:ascii="Roboto Mono" w:eastAsia="Roboto Mono" w:hAnsi="Roboto Mono" w:cs="Roboto Mono"/>
          <w:b/>
          <w:color w:val="37474F"/>
          <w:sz w:val="20"/>
          <w:szCs w:val="20"/>
        </w:rPr>
        <w:t>)/</w:t>
      </w:r>
      <w:r>
        <w:rPr>
          <w:rFonts w:ascii="Roboto Mono" w:eastAsia="Roboto Mono" w:hAnsi="Roboto Mono" w:cs="Roboto Mono"/>
          <w:b/>
          <w:color w:val="3367D6"/>
          <w:sz w:val="20"/>
          <w:szCs w:val="20"/>
        </w:rPr>
        <w:t>count</w:t>
      </w:r>
      <w:r>
        <w:rPr>
          <w:rFonts w:ascii="Roboto Mono" w:eastAsia="Roboto Mono" w:hAnsi="Roboto Mono" w:cs="Roboto Mono"/>
          <w:b/>
          <w:color w:val="37474F"/>
          <w:sz w:val="20"/>
          <w:szCs w:val="20"/>
        </w:rPr>
        <w:t>(</w:t>
      </w:r>
      <w:r>
        <w:rPr>
          <w:rFonts w:ascii="Roboto Mono" w:eastAsia="Roboto Mono" w:hAnsi="Roboto Mono" w:cs="Roboto Mono"/>
          <w:b/>
          <w:color w:val="3367D6"/>
          <w:sz w:val="20"/>
          <w:szCs w:val="20"/>
        </w:rPr>
        <w:t>distinct</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BASKET_ID</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as</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avg_spend</w:t>
      </w:r>
      <w:proofErr w:type="spellEnd"/>
    </w:p>
    <w:p w14:paraId="17104737" w14:textId="77777777" w:rsidR="00DB1CC5" w:rsidRDefault="00AB756A">
      <w:pPr>
        <w:shd w:val="clear" w:color="auto" w:fill="FFFFFE"/>
        <w:spacing w:line="360" w:lineRule="auto"/>
        <w:rPr>
          <w:rFonts w:ascii="Roboto Mono" w:eastAsia="Roboto Mono" w:hAnsi="Roboto Mono" w:cs="Roboto Mono"/>
          <w:b/>
          <w:color w:val="0D904F"/>
          <w:sz w:val="20"/>
          <w:szCs w:val="20"/>
        </w:rPr>
      </w:pPr>
      <w:r>
        <w:rPr>
          <w:rFonts w:ascii="Roboto Mono" w:eastAsia="Roboto Mono" w:hAnsi="Roboto Mono" w:cs="Roboto Mono"/>
          <w:b/>
          <w:color w:val="3367D6"/>
          <w:sz w:val="20"/>
          <w:szCs w:val="20"/>
        </w:rPr>
        <w:t>from</w:t>
      </w:r>
      <w:r>
        <w:rPr>
          <w:rFonts w:ascii="Roboto Mono" w:eastAsia="Roboto Mono" w:hAnsi="Roboto Mono" w:cs="Roboto Mono"/>
          <w:b/>
          <w:color w:val="202124"/>
          <w:sz w:val="20"/>
          <w:szCs w:val="20"/>
        </w:rPr>
        <w:t xml:space="preserve"> </w:t>
      </w:r>
      <w:r>
        <w:rPr>
          <w:rFonts w:ascii="Roboto Mono" w:eastAsia="Roboto Mono" w:hAnsi="Roboto Mono" w:cs="Roboto Mono"/>
          <w:b/>
          <w:color w:val="0D904F"/>
          <w:sz w:val="20"/>
          <w:szCs w:val="20"/>
        </w:rPr>
        <w:t>`</w:t>
      </w:r>
      <w:proofErr w:type="spellStart"/>
      <w:r>
        <w:rPr>
          <w:rFonts w:ascii="Roboto Mono" w:eastAsia="Roboto Mono" w:hAnsi="Roboto Mono" w:cs="Roboto Mono"/>
          <w:b/>
          <w:color w:val="0D904F"/>
          <w:sz w:val="20"/>
          <w:szCs w:val="20"/>
        </w:rPr>
        <w:t>dunnhumbysql.complete.transaction_data</w:t>
      </w:r>
      <w:proofErr w:type="spellEnd"/>
      <w:r>
        <w:rPr>
          <w:rFonts w:ascii="Roboto Mono" w:eastAsia="Roboto Mono" w:hAnsi="Roboto Mono" w:cs="Roboto Mono"/>
          <w:b/>
          <w:color w:val="0D904F"/>
          <w:sz w:val="20"/>
          <w:szCs w:val="20"/>
        </w:rPr>
        <w:t>`</w:t>
      </w:r>
    </w:p>
    <w:p w14:paraId="17104738" w14:textId="77777777" w:rsidR="00DB1CC5" w:rsidRDefault="00AB756A">
      <w:pPr>
        <w:shd w:val="clear" w:color="auto" w:fill="FFFFFE"/>
        <w:spacing w:line="36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group</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by</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household_key</w:t>
      </w:r>
      <w:proofErr w:type="spellEnd"/>
    </w:p>
    <w:p w14:paraId="17104739" w14:textId="77777777" w:rsidR="00DB1CC5" w:rsidRDefault="00AB756A">
      <w:pPr>
        <w:shd w:val="clear" w:color="auto" w:fill="FFFFFE"/>
        <w:spacing w:line="36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order</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by</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avg_spend</w:t>
      </w:r>
      <w:proofErr w:type="spellEnd"/>
    </w:p>
    <w:p w14:paraId="1710473A" w14:textId="77777777" w:rsidR="00DB1CC5" w:rsidRDefault="00AB756A">
      <w:pPr>
        <w:shd w:val="clear" w:color="auto" w:fill="FFFFFE"/>
        <w:spacing w:line="360" w:lineRule="auto"/>
        <w:rPr>
          <w:rFonts w:ascii="Roboto Mono" w:eastAsia="Roboto Mono" w:hAnsi="Roboto Mono" w:cs="Roboto Mono"/>
          <w:b/>
          <w:color w:val="202124"/>
          <w:sz w:val="18"/>
          <w:szCs w:val="18"/>
        </w:rPr>
      </w:pPr>
      <w:r>
        <w:rPr>
          <w:rFonts w:ascii="Roboto Mono" w:eastAsia="Roboto Mono" w:hAnsi="Roboto Mono" w:cs="Roboto Mono"/>
          <w:b/>
          <w:noProof/>
          <w:color w:val="202124"/>
          <w:sz w:val="18"/>
          <w:szCs w:val="18"/>
        </w:rPr>
        <w:lastRenderedPageBreak/>
        <w:drawing>
          <wp:inline distT="114300" distB="114300" distL="114300" distR="114300" wp14:anchorId="171049CF" wp14:editId="171049D0">
            <wp:extent cx="5943600" cy="2197100"/>
            <wp:effectExtent l="0" t="0" r="0" b="0"/>
            <wp:docPr id="8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1"/>
                    <a:srcRect/>
                    <a:stretch>
                      <a:fillRect/>
                    </a:stretch>
                  </pic:blipFill>
                  <pic:spPr>
                    <a:xfrm>
                      <a:off x="0" y="0"/>
                      <a:ext cx="5943600" cy="2197100"/>
                    </a:xfrm>
                    <a:prstGeom prst="rect">
                      <a:avLst/>
                    </a:prstGeom>
                    <a:ln/>
                  </pic:spPr>
                </pic:pic>
              </a:graphicData>
            </a:graphic>
          </wp:inline>
        </w:drawing>
      </w:r>
    </w:p>
    <w:p w14:paraId="1710473B" w14:textId="77777777" w:rsidR="00DB1CC5" w:rsidRDefault="00DB1CC5">
      <w:pPr>
        <w:shd w:val="clear" w:color="auto" w:fill="FFFFFE"/>
        <w:spacing w:line="320" w:lineRule="auto"/>
        <w:rPr>
          <w:rFonts w:ascii="Roboto Mono" w:eastAsia="Roboto Mono" w:hAnsi="Roboto Mono" w:cs="Roboto Mono"/>
          <w:b/>
          <w:color w:val="3367D6"/>
          <w:sz w:val="20"/>
          <w:szCs w:val="20"/>
        </w:rPr>
      </w:pPr>
    </w:p>
    <w:p w14:paraId="1710473C" w14:textId="77777777" w:rsidR="00DB1CC5" w:rsidRDefault="00DB1CC5">
      <w:pPr>
        <w:shd w:val="clear" w:color="auto" w:fill="FFFFFE"/>
        <w:spacing w:line="320" w:lineRule="auto"/>
        <w:rPr>
          <w:rFonts w:ascii="Roboto Mono" w:eastAsia="Roboto Mono" w:hAnsi="Roboto Mono" w:cs="Roboto Mono"/>
          <w:b/>
          <w:color w:val="3367D6"/>
          <w:sz w:val="20"/>
          <w:szCs w:val="20"/>
        </w:rPr>
      </w:pPr>
    </w:p>
    <w:p w14:paraId="1710473D" w14:textId="77777777" w:rsidR="00DB1CC5" w:rsidRDefault="00DB1CC5">
      <w:pPr>
        <w:shd w:val="clear" w:color="auto" w:fill="FFFFFE"/>
        <w:spacing w:line="320" w:lineRule="auto"/>
        <w:rPr>
          <w:rFonts w:ascii="Roboto Mono" w:eastAsia="Roboto Mono" w:hAnsi="Roboto Mono" w:cs="Roboto Mono"/>
          <w:b/>
          <w:color w:val="3367D6"/>
          <w:sz w:val="20"/>
          <w:szCs w:val="20"/>
        </w:rPr>
      </w:pPr>
    </w:p>
    <w:p w14:paraId="1710473E" w14:textId="77777777" w:rsidR="00DB1CC5" w:rsidRDefault="00AB756A">
      <w:pPr>
        <w:shd w:val="clear" w:color="auto" w:fill="FFFFFE"/>
        <w:spacing w:line="320" w:lineRule="auto"/>
        <w:rPr>
          <w:rFonts w:ascii="Roboto Mono" w:eastAsia="Roboto Mono" w:hAnsi="Roboto Mono" w:cs="Roboto Mono"/>
          <w:b/>
          <w:color w:val="202124"/>
          <w:sz w:val="24"/>
          <w:szCs w:val="24"/>
        </w:rPr>
      </w:pPr>
      <w:r>
        <w:rPr>
          <w:rFonts w:ascii="Roboto Mono" w:eastAsia="Roboto Mono" w:hAnsi="Roboto Mono" w:cs="Roboto Mono"/>
          <w:b/>
          <w:color w:val="202124"/>
          <w:sz w:val="24"/>
          <w:szCs w:val="24"/>
        </w:rPr>
        <w:t>4. Do a customer analysis for the most spending customer for whom we have demographic information</w:t>
      </w:r>
    </w:p>
    <w:p w14:paraId="1710473F" w14:textId="77777777" w:rsidR="00DB1CC5" w:rsidRDefault="00DB1CC5">
      <w:pPr>
        <w:shd w:val="clear" w:color="auto" w:fill="FFFFFE"/>
        <w:spacing w:line="360" w:lineRule="auto"/>
        <w:rPr>
          <w:rFonts w:ascii="Roboto Mono" w:eastAsia="Roboto Mono" w:hAnsi="Roboto Mono" w:cs="Roboto Mono"/>
          <w:b/>
          <w:color w:val="3367D6"/>
        </w:rPr>
      </w:pPr>
    </w:p>
    <w:p w14:paraId="17104740" w14:textId="77777777" w:rsidR="00DB1CC5" w:rsidRDefault="00AB756A">
      <w:pPr>
        <w:shd w:val="clear" w:color="auto" w:fill="FFFFFE"/>
        <w:spacing w:line="360" w:lineRule="auto"/>
        <w:rPr>
          <w:rFonts w:ascii="Roboto Mono" w:eastAsia="Roboto Mono" w:hAnsi="Roboto Mono" w:cs="Roboto Mono"/>
          <w:b/>
          <w:color w:val="37474F"/>
          <w:sz w:val="20"/>
          <w:szCs w:val="20"/>
        </w:rPr>
      </w:pPr>
      <w:r>
        <w:rPr>
          <w:rFonts w:ascii="Roboto Mono" w:eastAsia="Roboto Mono" w:hAnsi="Roboto Mono" w:cs="Roboto Mono"/>
          <w:b/>
          <w:color w:val="3367D6"/>
          <w:sz w:val="20"/>
          <w:szCs w:val="20"/>
        </w:rPr>
        <w:t>with</w:t>
      </w:r>
      <w:r>
        <w:rPr>
          <w:rFonts w:ascii="Roboto Mono" w:eastAsia="Roboto Mono" w:hAnsi="Roboto Mono" w:cs="Roboto Mono"/>
          <w:b/>
          <w:color w:val="F4511E"/>
          <w:sz w:val="20"/>
          <w:szCs w:val="20"/>
        </w:rPr>
        <w:t xml:space="preserve"> </w:t>
      </w:r>
      <w:proofErr w:type="spellStart"/>
      <w:r>
        <w:rPr>
          <w:rFonts w:ascii="Roboto Mono" w:eastAsia="Roboto Mono" w:hAnsi="Roboto Mono" w:cs="Roboto Mono"/>
          <w:b/>
          <w:color w:val="F4511E"/>
          <w:sz w:val="20"/>
          <w:szCs w:val="20"/>
        </w:rPr>
        <w:t>cte</w:t>
      </w:r>
      <w:proofErr w:type="spellEnd"/>
      <w:r>
        <w:rPr>
          <w:rFonts w:ascii="Roboto Mono" w:eastAsia="Roboto Mono" w:hAnsi="Roboto Mono" w:cs="Roboto Mono"/>
          <w:b/>
          <w:color w:val="F4511E"/>
          <w:sz w:val="20"/>
          <w:szCs w:val="20"/>
        </w:rPr>
        <w:t xml:space="preserve"> </w:t>
      </w:r>
      <w:r>
        <w:rPr>
          <w:rFonts w:ascii="Roboto Mono" w:eastAsia="Roboto Mono" w:hAnsi="Roboto Mono" w:cs="Roboto Mono"/>
          <w:b/>
          <w:color w:val="3367D6"/>
          <w:sz w:val="20"/>
          <w:szCs w:val="20"/>
        </w:rPr>
        <w:t>as</w:t>
      </w:r>
      <w:r>
        <w:rPr>
          <w:rFonts w:ascii="Roboto Mono" w:eastAsia="Roboto Mono" w:hAnsi="Roboto Mono" w:cs="Roboto Mono"/>
          <w:b/>
          <w:color w:val="37474F"/>
          <w:sz w:val="20"/>
          <w:szCs w:val="20"/>
        </w:rPr>
        <w:t>(</w:t>
      </w:r>
    </w:p>
    <w:sdt>
      <w:sdtPr>
        <w:tag w:val="goog_rdk_5"/>
        <w:id w:val="2110468064"/>
      </w:sdtPr>
      <w:sdtEndPr/>
      <w:sdtContent>
        <w:p w14:paraId="17104741" w14:textId="77777777" w:rsidR="00DB1CC5" w:rsidRDefault="00AB756A">
          <w:pPr>
            <w:shd w:val="clear" w:color="auto" w:fill="FFFFFE"/>
            <w:spacing w:line="360" w:lineRule="auto"/>
            <w:rPr>
              <w:del w:id="6" w:author="Suraaj Hasija" w:date="2023-01-16T11:14:00Z"/>
              <w:rFonts w:ascii="Roboto Mono" w:eastAsia="Roboto Mono" w:hAnsi="Roboto Mono" w:cs="Roboto Mono"/>
              <w:b/>
              <w:color w:val="F4511E"/>
              <w:sz w:val="20"/>
              <w:szCs w:val="20"/>
            </w:rPr>
          </w:pPr>
          <w:r>
            <w:rPr>
              <w:rFonts w:ascii="Roboto Mono" w:eastAsia="Roboto Mono" w:hAnsi="Roboto Mono" w:cs="Roboto Mono"/>
              <w:b/>
              <w:color w:val="3367D6"/>
              <w:sz w:val="20"/>
              <w:szCs w:val="20"/>
            </w:rPr>
            <w:t>select</w:t>
          </w:r>
          <w:r>
            <w:rPr>
              <w:rFonts w:ascii="Roboto Mono" w:eastAsia="Roboto Mono" w:hAnsi="Roboto Mono" w:cs="Roboto Mono"/>
              <w:b/>
              <w:color w:val="F4511E"/>
              <w:sz w:val="20"/>
              <w:szCs w:val="20"/>
            </w:rPr>
            <w:t xml:space="preserve"> </w:t>
          </w:r>
          <w:proofErr w:type="spellStart"/>
          <w:r>
            <w:rPr>
              <w:rFonts w:ascii="Roboto Mono" w:eastAsia="Roboto Mono" w:hAnsi="Roboto Mono" w:cs="Roboto Mono"/>
              <w:b/>
              <w:color w:val="F4511E"/>
              <w:sz w:val="20"/>
              <w:szCs w:val="20"/>
            </w:rPr>
            <w:t>t.household_key</w:t>
          </w:r>
          <w:proofErr w:type="spellEnd"/>
          <w:r>
            <w:rPr>
              <w:rFonts w:ascii="Roboto Mono" w:eastAsia="Roboto Mono" w:hAnsi="Roboto Mono" w:cs="Roboto Mono"/>
              <w:b/>
              <w:color w:val="F4511E"/>
              <w:sz w:val="20"/>
              <w:szCs w:val="20"/>
            </w:rPr>
            <w:t xml:space="preserve">, </w:t>
          </w:r>
          <w:r>
            <w:rPr>
              <w:rFonts w:ascii="Roboto Mono" w:eastAsia="Roboto Mono" w:hAnsi="Roboto Mono" w:cs="Roboto Mono"/>
              <w:b/>
              <w:color w:val="3367D6"/>
              <w:sz w:val="20"/>
              <w:szCs w:val="20"/>
            </w:rPr>
            <w:t>sum</w:t>
          </w:r>
          <w:r>
            <w:rPr>
              <w:rFonts w:ascii="Roboto Mono" w:eastAsia="Roboto Mono" w:hAnsi="Roboto Mono" w:cs="Roboto Mono"/>
              <w:b/>
              <w:color w:val="37474F"/>
              <w:sz w:val="20"/>
              <w:szCs w:val="20"/>
            </w:rPr>
            <w:t>(</w:t>
          </w:r>
          <w:r>
            <w:rPr>
              <w:rFonts w:ascii="Roboto Mono" w:eastAsia="Roboto Mono" w:hAnsi="Roboto Mono" w:cs="Roboto Mono"/>
              <w:b/>
              <w:color w:val="F4511E"/>
              <w:sz w:val="20"/>
              <w:szCs w:val="20"/>
            </w:rPr>
            <w:t>SALES_VALUE</w:t>
          </w:r>
          <w:r>
            <w:rPr>
              <w:rFonts w:ascii="Roboto Mono" w:eastAsia="Roboto Mono" w:hAnsi="Roboto Mono" w:cs="Roboto Mono"/>
              <w:b/>
              <w:color w:val="37474F"/>
              <w:sz w:val="20"/>
              <w:szCs w:val="20"/>
            </w:rPr>
            <w:t>)</w:t>
          </w:r>
          <w:r>
            <w:rPr>
              <w:rFonts w:ascii="Roboto Mono" w:eastAsia="Roboto Mono" w:hAnsi="Roboto Mono" w:cs="Roboto Mono"/>
              <w:b/>
              <w:color w:val="F4511E"/>
              <w:sz w:val="20"/>
              <w:szCs w:val="20"/>
            </w:rPr>
            <w:t xml:space="preserve"> </w:t>
          </w:r>
          <w:r>
            <w:rPr>
              <w:rFonts w:ascii="Roboto Mono" w:eastAsia="Roboto Mono" w:hAnsi="Roboto Mono" w:cs="Roboto Mono"/>
              <w:b/>
              <w:color w:val="3367D6"/>
              <w:sz w:val="20"/>
              <w:szCs w:val="20"/>
            </w:rPr>
            <w:t>as</w:t>
          </w:r>
          <w:r>
            <w:rPr>
              <w:rFonts w:ascii="Roboto Mono" w:eastAsia="Roboto Mono" w:hAnsi="Roboto Mono" w:cs="Roboto Mono"/>
              <w:b/>
              <w:color w:val="F4511E"/>
              <w:sz w:val="20"/>
              <w:szCs w:val="20"/>
            </w:rPr>
            <w:t xml:space="preserve"> </w:t>
          </w:r>
          <w:proofErr w:type="spellStart"/>
          <w:r>
            <w:rPr>
              <w:rFonts w:ascii="Roboto Mono" w:eastAsia="Roboto Mono" w:hAnsi="Roboto Mono" w:cs="Roboto Mono"/>
              <w:b/>
              <w:color w:val="F4511E"/>
              <w:sz w:val="20"/>
              <w:szCs w:val="20"/>
            </w:rPr>
            <w:t>total_spend</w:t>
          </w:r>
          <w:sdt>
            <w:sdtPr>
              <w:tag w:val="goog_rdk_4"/>
              <w:id w:val="393485399"/>
            </w:sdtPr>
            <w:sdtEndPr/>
            <w:sdtContent>
              <w:del w:id="7" w:author="Suraaj Hasija" w:date="2023-01-16T11:14:00Z">
                <w:r>
                  <w:rPr>
                    <w:rFonts w:ascii="Roboto Mono" w:eastAsia="Roboto Mono" w:hAnsi="Roboto Mono" w:cs="Roboto Mono"/>
                    <w:b/>
                    <w:color w:val="F4511E"/>
                    <w:sz w:val="20"/>
                    <w:szCs w:val="20"/>
                  </w:rPr>
                  <w:delText>,</w:delText>
                </w:r>
              </w:del>
            </w:sdtContent>
          </w:sdt>
        </w:p>
      </w:sdtContent>
    </w:sdt>
    <w:sdt>
      <w:sdtPr>
        <w:tag w:val="goog_rdk_7"/>
        <w:id w:val="477491192"/>
      </w:sdtPr>
      <w:sdtEndPr/>
      <w:sdtContent>
        <w:p w14:paraId="17104742" w14:textId="77777777" w:rsidR="00DB1CC5" w:rsidRDefault="00AB756A">
          <w:pPr>
            <w:shd w:val="clear" w:color="auto" w:fill="FFFFFE"/>
            <w:spacing w:line="360" w:lineRule="auto"/>
            <w:rPr>
              <w:del w:id="8" w:author="Suraaj Hasija" w:date="2023-01-16T11:14:00Z"/>
              <w:rFonts w:ascii="Roboto Mono" w:eastAsia="Roboto Mono" w:hAnsi="Roboto Mono" w:cs="Roboto Mono"/>
              <w:b/>
              <w:color w:val="F4511E"/>
              <w:sz w:val="20"/>
              <w:szCs w:val="20"/>
            </w:rPr>
          </w:pPr>
          <w:sdt>
            <w:sdtPr>
              <w:tag w:val="goog_rdk_6"/>
              <w:id w:val="-499887770"/>
            </w:sdtPr>
            <w:sdtEndPr/>
            <w:sdtContent>
              <w:del w:id="9" w:author="Suraaj Hasija" w:date="2023-01-16T11:14:00Z">
                <w:r>
                  <w:rPr>
                    <w:rFonts w:ascii="Roboto Mono" w:eastAsia="Roboto Mono" w:hAnsi="Roboto Mono" w:cs="Roboto Mono"/>
                    <w:b/>
                    <w:color w:val="3367D6"/>
                    <w:sz w:val="20"/>
                    <w:szCs w:val="20"/>
                  </w:rPr>
                  <w:delText>min</w:delText>
                </w:r>
                <w:r>
                  <w:rPr>
                    <w:rFonts w:ascii="Roboto Mono" w:eastAsia="Roboto Mono" w:hAnsi="Roboto Mono" w:cs="Roboto Mono"/>
                    <w:b/>
                    <w:color w:val="37474F"/>
                    <w:sz w:val="20"/>
                    <w:szCs w:val="20"/>
                  </w:rPr>
                  <w:delText>(</w:delText>
                </w:r>
                <w:r>
                  <w:rPr>
                    <w:rFonts w:ascii="Roboto Mono" w:eastAsia="Roboto Mono" w:hAnsi="Roboto Mono" w:cs="Roboto Mono"/>
                    <w:b/>
                    <w:color w:val="F4511E"/>
                    <w:sz w:val="20"/>
                    <w:szCs w:val="20"/>
                  </w:rPr>
                  <w:delText>WEEK_NO</w:delText>
                </w:r>
                <w:r>
                  <w:rPr>
                    <w:rFonts w:ascii="Roboto Mono" w:eastAsia="Roboto Mono" w:hAnsi="Roboto Mono" w:cs="Roboto Mono"/>
                    <w:b/>
                    <w:color w:val="37474F"/>
                    <w:sz w:val="20"/>
                    <w:szCs w:val="20"/>
                  </w:rPr>
                  <w:delText>)</w:delText>
                </w:r>
                <w:r>
                  <w:rPr>
                    <w:rFonts w:ascii="Roboto Mono" w:eastAsia="Roboto Mono" w:hAnsi="Roboto Mono" w:cs="Roboto Mono"/>
                    <w:b/>
                    <w:color w:val="F4511E"/>
                    <w:sz w:val="20"/>
                    <w:szCs w:val="20"/>
                  </w:rPr>
                  <w:delText xml:space="preserve"> </w:delText>
                </w:r>
                <w:r>
                  <w:rPr>
                    <w:rFonts w:ascii="Roboto Mono" w:eastAsia="Roboto Mono" w:hAnsi="Roboto Mono" w:cs="Roboto Mono"/>
                    <w:b/>
                    <w:color w:val="3367D6"/>
                    <w:sz w:val="20"/>
                    <w:szCs w:val="20"/>
                  </w:rPr>
                  <w:delText>as</w:delText>
                </w:r>
                <w:r>
                  <w:rPr>
                    <w:rFonts w:ascii="Roboto Mono" w:eastAsia="Roboto Mono" w:hAnsi="Roboto Mono" w:cs="Roboto Mono"/>
                    <w:b/>
                    <w:color w:val="F4511E"/>
                    <w:sz w:val="20"/>
                    <w:szCs w:val="20"/>
                  </w:rPr>
                  <w:delText xml:space="preserve"> first_visit,</w:delText>
                </w:r>
                <w:r>
                  <w:rPr>
                    <w:rFonts w:ascii="Roboto Mono" w:eastAsia="Roboto Mono" w:hAnsi="Roboto Mono" w:cs="Roboto Mono"/>
                    <w:b/>
                    <w:color w:val="3367D6"/>
                    <w:sz w:val="20"/>
                    <w:szCs w:val="20"/>
                  </w:rPr>
                  <w:delText>max</w:delText>
                </w:r>
                <w:r>
                  <w:rPr>
                    <w:rFonts w:ascii="Roboto Mono" w:eastAsia="Roboto Mono" w:hAnsi="Roboto Mono" w:cs="Roboto Mono"/>
                    <w:b/>
                    <w:color w:val="37474F"/>
                    <w:sz w:val="20"/>
                    <w:szCs w:val="20"/>
                  </w:rPr>
                  <w:delText>(</w:delText>
                </w:r>
                <w:r>
                  <w:rPr>
                    <w:rFonts w:ascii="Roboto Mono" w:eastAsia="Roboto Mono" w:hAnsi="Roboto Mono" w:cs="Roboto Mono"/>
                    <w:b/>
                    <w:color w:val="F4511E"/>
                    <w:sz w:val="20"/>
                    <w:szCs w:val="20"/>
                  </w:rPr>
                  <w:delText>WEEK_NO</w:delText>
                </w:r>
                <w:r>
                  <w:rPr>
                    <w:rFonts w:ascii="Roboto Mono" w:eastAsia="Roboto Mono" w:hAnsi="Roboto Mono" w:cs="Roboto Mono"/>
                    <w:b/>
                    <w:color w:val="37474F"/>
                    <w:sz w:val="20"/>
                    <w:szCs w:val="20"/>
                  </w:rPr>
                  <w:delText>)</w:delText>
                </w:r>
                <w:r>
                  <w:rPr>
                    <w:rFonts w:ascii="Roboto Mono" w:eastAsia="Roboto Mono" w:hAnsi="Roboto Mono" w:cs="Roboto Mono"/>
                    <w:b/>
                    <w:color w:val="F4511E"/>
                    <w:sz w:val="20"/>
                    <w:szCs w:val="20"/>
                  </w:rPr>
                  <w:delText xml:space="preserve"> last_visit</w:delText>
                </w:r>
              </w:del>
            </w:sdtContent>
          </w:sdt>
        </w:p>
      </w:sdtContent>
    </w:sdt>
    <w:p w14:paraId="17104743" w14:textId="77777777" w:rsidR="00DB1CC5" w:rsidRDefault="00AB756A">
      <w:pPr>
        <w:shd w:val="clear" w:color="auto" w:fill="FFFFFE"/>
        <w:spacing w:line="36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from</w:t>
      </w:r>
      <w:proofErr w:type="spellEnd"/>
      <w:r>
        <w:rPr>
          <w:rFonts w:ascii="Roboto Mono" w:eastAsia="Roboto Mono" w:hAnsi="Roboto Mono" w:cs="Roboto Mono"/>
          <w:b/>
          <w:color w:val="F4511E"/>
          <w:sz w:val="20"/>
          <w:szCs w:val="20"/>
        </w:rPr>
        <w:t xml:space="preserve"> </w:t>
      </w:r>
      <w:r>
        <w:rPr>
          <w:rFonts w:ascii="Roboto Mono" w:eastAsia="Roboto Mono" w:hAnsi="Roboto Mono" w:cs="Roboto Mono"/>
          <w:b/>
          <w:color w:val="0D904F"/>
          <w:sz w:val="20"/>
          <w:szCs w:val="20"/>
        </w:rPr>
        <w:t>`</w:t>
      </w:r>
      <w:proofErr w:type="spellStart"/>
      <w:r>
        <w:rPr>
          <w:rFonts w:ascii="Roboto Mono" w:eastAsia="Roboto Mono" w:hAnsi="Roboto Mono" w:cs="Roboto Mono"/>
          <w:b/>
          <w:color w:val="0D904F"/>
          <w:sz w:val="20"/>
          <w:szCs w:val="20"/>
        </w:rPr>
        <w:t>dunnhumbysql.complete.transaction_data</w:t>
      </w:r>
      <w:proofErr w:type="spellEnd"/>
      <w:r>
        <w:rPr>
          <w:rFonts w:ascii="Roboto Mono" w:eastAsia="Roboto Mono" w:hAnsi="Roboto Mono" w:cs="Roboto Mono"/>
          <w:b/>
          <w:color w:val="0D904F"/>
          <w:sz w:val="20"/>
          <w:szCs w:val="20"/>
        </w:rPr>
        <w:t>`</w:t>
      </w:r>
      <w:r>
        <w:rPr>
          <w:rFonts w:ascii="Roboto Mono" w:eastAsia="Roboto Mono" w:hAnsi="Roboto Mono" w:cs="Roboto Mono"/>
          <w:b/>
          <w:color w:val="F4511E"/>
          <w:sz w:val="20"/>
          <w:szCs w:val="20"/>
        </w:rPr>
        <w:t xml:space="preserve"> t</w:t>
      </w:r>
    </w:p>
    <w:p w14:paraId="17104744" w14:textId="77777777" w:rsidR="00DB1CC5" w:rsidRDefault="00AB756A">
      <w:pPr>
        <w:shd w:val="clear" w:color="auto" w:fill="FFFFFE"/>
        <w:spacing w:line="36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inner</w:t>
      </w:r>
      <w:r>
        <w:rPr>
          <w:rFonts w:ascii="Roboto Mono" w:eastAsia="Roboto Mono" w:hAnsi="Roboto Mono" w:cs="Roboto Mono"/>
          <w:b/>
          <w:color w:val="F4511E"/>
          <w:sz w:val="20"/>
          <w:szCs w:val="20"/>
        </w:rPr>
        <w:t xml:space="preserve"> </w:t>
      </w:r>
      <w:r>
        <w:rPr>
          <w:rFonts w:ascii="Roboto Mono" w:eastAsia="Roboto Mono" w:hAnsi="Roboto Mono" w:cs="Roboto Mono"/>
          <w:b/>
          <w:color w:val="3367D6"/>
          <w:sz w:val="20"/>
          <w:szCs w:val="20"/>
        </w:rPr>
        <w:t>join</w:t>
      </w:r>
      <w:r>
        <w:rPr>
          <w:rFonts w:ascii="Roboto Mono" w:eastAsia="Roboto Mono" w:hAnsi="Roboto Mono" w:cs="Roboto Mono"/>
          <w:b/>
          <w:color w:val="F4511E"/>
          <w:sz w:val="20"/>
          <w:szCs w:val="20"/>
        </w:rPr>
        <w:t xml:space="preserve"> </w:t>
      </w:r>
      <w:r>
        <w:rPr>
          <w:rFonts w:ascii="Roboto Mono" w:eastAsia="Roboto Mono" w:hAnsi="Roboto Mono" w:cs="Roboto Mono"/>
          <w:b/>
          <w:color w:val="0D904F"/>
          <w:sz w:val="20"/>
          <w:szCs w:val="20"/>
        </w:rPr>
        <w:t>`</w:t>
      </w:r>
      <w:proofErr w:type="spellStart"/>
      <w:r>
        <w:rPr>
          <w:rFonts w:ascii="Roboto Mono" w:eastAsia="Roboto Mono" w:hAnsi="Roboto Mono" w:cs="Roboto Mono"/>
          <w:b/>
          <w:color w:val="0D904F"/>
          <w:sz w:val="20"/>
          <w:szCs w:val="20"/>
        </w:rPr>
        <w:t>dunnhumbysql.complete.hh_demographic</w:t>
      </w:r>
      <w:proofErr w:type="spellEnd"/>
      <w:r>
        <w:rPr>
          <w:rFonts w:ascii="Roboto Mono" w:eastAsia="Roboto Mono" w:hAnsi="Roboto Mono" w:cs="Roboto Mono"/>
          <w:b/>
          <w:color w:val="0D904F"/>
          <w:sz w:val="20"/>
          <w:szCs w:val="20"/>
        </w:rPr>
        <w:t>`</w:t>
      </w:r>
      <w:r>
        <w:rPr>
          <w:rFonts w:ascii="Roboto Mono" w:eastAsia="Roboto Mono" w:hAnsi="Roboto Mono" w:cs="Roboto Mono"/>
          <w:b/>
          <w:color w:val="F4511E"/>
          <w:sz w:val="20"/>
          <w:szCs w:val="20"/>
        </w:rPr>
        <w:t xml:space="preserve"> d</w:t>
      </w:r>
    </w:p>
    <w:p w14:paraId="17104745" w14:textId="77777777" w:rsidR="00DB1CC5" w:rsidRDefault="00AB756A">
      <w:pPr>
        <w:shd w:val="clear" w:color="auto" w:fill="FFFFFE"/>
        <w:spacing w:line="36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on</w:t>
      </w:r>
      <w:r>
        <w:rPr>
          <w:rFonts w:ascii="Roboto Mono" w:eastAsia="Roboto Mono" w:hAnsi="Roboto Mono" w:cs="Roboto Mono"/>
          <w:b/>
          <w:color w:val="F4511E"/>
          <w:sz w:val="20"/>
          <w:szCs w:val="20"/>
        </w:rPr>
        <w:t xml:space="preserve"> </w:t>
      </w:r>
      <w:proofErr w:type="spellStart"/>
      <w:r>
        <w:rPr>
          <w:rFonts w:ascii="Roboto Mono" w:eastAsia="Roboto Mono" w:hAnsi="Roboto Mono" w:cs="Roboto Mono"/>
          <w:b/>
          <w:color w:val="F4511E"/>
          <w:sz w:val="20"/>
          <w:szCs w:val="20"/>
        </w:rPr>
        <w:t>d.</w:t>
      </w:r>
      <w:r>
        <w:rPr>
          <w:rFonts w:ascii="Roboto Mono" w:eastAsia="Roboto Mono" w:hAnsi="Roboto Mono" w:cs="Roboto Mono"/>
          <w:b/>
          <w:color w:val="800000"/>
          <w:sz w:val="20"/>
          <w:szCs w:val="20"/>
        </w:rPr>
        <w:t>household_key</w:t>
      </w:r>
      <w:proofErr w:type="spellEnd"/>
      <w:r>
        <w:rPr>
          <w:rFonts w:ascii="Roboto Mono" w:eastAsia="Roboto Mono" w:hAnsi="Roboto Mono" w:cs="Roboto Mono"/>
          <w:b/>
          <w:color w:val="F4511E"/>
          <w:sz w:val="20"/>
          <w:szCs w:val="20"/>
        </w:rPr>
        <w:t>=</w:t>
      </w:r>
      <w:proofErr w:type="spellStart"/>
      <w:r>
        <w:rPr>
          <w:rFonts w:ascii="Roboto Mono" w:eastAsia="Roboto Mono" w:hAnsi="Roboto Mono" w:cs="Roboto Mono"/>
          <w:b/>
          <w:color w:val="F4511E"/>
          <w:sz w:val="20"/>
          <w:szCs w:val="20"/>
        </w:rPr>
        <w:t>t.household_key</w:t>
      </w:r>
      <w:proofErr w:type="spellEnd"/>
    </w:p>
    <w:p w14:paraId="17104746" w14:textId="77777777" w:rsidR="00DB1CC5" w:rsidRDefault="00AB756A">
      <w:pPr>
        <w:shd w:val="clear" w:color="auto" w:fill="FFFFFE"/>
        <w:spacing w:line="36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group</w:t>
      </w:r>
      <w:r>
        <w:rPr>
          <w:rFonts w:ascii="Roboto Mono" w:eastAsia="Roboto Mono" w:hAnsi="Roboto Mono" w:cs="Roboto Mono"/>
          <w:b/>
          <w:color w:val="F4511E"/>
          <w:sz w:val="20"/>
          <w:szCs w:val="20"/>
        </w:rPr>
        <w:t xml:space="preserve"> </w:t>
      </w:r>
      <w:r>
        <w:rPr>
          <w:rFonts w:ascii="Roboto Mono" w:eastAsia="Roboto Mono" w:hAnsi="Roboto Mono" w:cs="Roboto Mono"/>
          <w:b/>
          <w:color w:val="3367D6"/>
          <w:sz w:val="20"/>
          <w:szCs w:val="20"/>
        </w:rPr>
        <w:t>by</w:t>
      </w:r>
      <w:r>
        <w:rPr>
          <w:rFonts w:ascii="Roboto Mono" w:eastAsia="Roboto Mono" w:hAnsi="Roboto Mono" w:cs="Roboto Mono"/>
          <w:b/>
          <w:color w:val="F4511E"/>
          <w:sz w:val="20"/>
          <w:szCs w:val="20"/>
        </w:rPr>
        <w:t xml:space="preserve"> </w:t>
      </w:r>
      <w:proofErr w:type="spellStart"/>
      <w:r>
        <w:rPr>
          <w:rFonts w:ascii="Roboto Mono" w:eastAsia="Roboto Mono" w:hAnsi="Roboto Mono" w:cs="Roboto Mono"/>
          <w:b/>
          <w:color w:val="F4511E"/>
          <w:sz w:val="20"/>
          <w:szCs w:val="20"/>
        </w:rPr>
        <w:t>t.household_key</w:t>
      </w:r>
      <w:proofErr w:type="spellEnd"/>
    </w:p>
    <w:p w14:paraId="17104747" w14:textId="77777777" w:rsidR="00DB1CC5" w:rsidRDefault="00AB756A">
      <w:pPr>
        <w:shd w:val="clear" w:color="auto" w:fill="FFFFFE"/>
        <w:spacing w:line="360" w:lineRule="auto"/>
        <w:rPr>
          <w:rFonts w:ascii="Roboto Mono" w:eastAsia="Roboto Mono" w:hAnsi="Roboto Mono" w:cs="Roboto Mono"/>
          <w:b/>
          <w:color w:val="3367D6"/>
          <w:sz w:val="20"/>
          <w:szCs w:val="20"/>
        </w:rPr>
      </w:pPr>
      <w:r>
        <w:rPr>
          <w:rFonts w:ascii="Roboto Mono" w:eastAsia="Roboto Mono" w:hAnsi="Roboto Mono" w:cs="Roboto Mono"/>
          <w:b/>
          <w:color w:val="3367D6"/>
          <w:sz w:val="20"/>
          <w:szCs w:val="20"/>
        </w:rPr>
        <w:t>order</w:t>
      </w:r>
      <w:r>
        <w:rPr>
          <w:rFonts w:ascii="Roboto Mono" w:eastAsia="Roboto Mono" w:hAnsi="Roboto Mono" w:cs="Roboto Mono"/>
          <w:b/>
          <w:color w:val="F4511E"/>
          <w:sz w:val="20"/>
          <w:szCs w:val="20"/>
        </w:rPr>
        <w:t xml:space="preserve"> </w:t>
      </w:r>
      <w:r>
        <w:rPr>
          <w:rFonts w:ascii="Roboto Mono" w:eastAsia="Roboto Mono" w:hAnsi="Roboto Mono" w:cs="Roboto Mono"/>
          <w:b/>
          <w:color w:val="3367D6"/>
          <w:sz w:val="20"/>
          <w:szCs w:val="20"/>
        </w:rPr>
        <w:t>by</w:t>
      </w:r>
      <w:r>
        <w:rPr>
          <w:rFonts w:ascii="Roboto Mono" w:eastAsia="Roboto Mono" w:hAnsi="Roboto Mono" w:cs="Roboto Mono"/>
          <w:b/>
          <w:color w:val="F4511E"/>
          <w:sz w:val="20"/>
          <w:szCs w:val="20"/>
        </w:rPr>
        <w:t xml:space="preserve"> </w:t>
      </w:r>
      <w:proofErr w:type="spellStart"/>
      <w:r>
        <w:rPr>
          <w:rFonts w:ascii="Roboto Mono" w:eastAsia="Roboto Mono" w:hAnsi="Roboto Mono" w:cs="Roboto Mono"/>
          <w:b/>
          <w:color w:val="F4511E"/>
          <w:sz w:val="20"/>
          <w:szCs w:val="20"/>
        </w:rPr>
        <w:t>total_spend</w:t>
      </w:r>
      <w:proofErr w:type="spellEnd"/>
      <w:r>
        <w:rPr>
          <w:rFonts w:ascii="Roboto Mono" w:eastAsia="Roboto Mono" w:hAnsi="Roboto Mono" w:cs="Roboto Mono"/>
          <w:b/>
          <w:color w:val="F4511E"/>
          <w:sz w:val="20"/>
          <w:szCs w:val="20"/>
        </w:rPr>
        <w:t xml:space="preserve"> </w:t>
      </w:r>
      <w:r>
        <w:rPr>
          <w:rFonts w:ascii="Roboto Mono" w:eastAsia="Roboto Mono" w:hAnsi="Roboto Mono" w:cs="Roboto Mono"/>
          <w:b/>
          <w:color w:val="3367D6"/>
          <w:sz w:val="20"/>
          <w:szCs w:val="20"/>
        </w:rPr>
        <w:t>desc</w:t>
      </w:r>
    </w:p>
    <w:p w14:paraId="17104748" w14:textId="77777777" w:rsidR="00DB1CC5" w:rsidRDefault="00AB756A">
      <w:pPr>
        <w:shd w:val="clear" w:color="auto" w:fill="FFFFFE"/>
        <w:spacing w:line="36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limit</w:t>
      </w:r>
      <w:r>
        <w:rPr>
          <w:rFonts w:ascii="Roboto Mono" w:eastAsia="Roboto Mono" w:hAnsi="Roboto Mono" w:cs="Roboto Mono"/>
          <w:b/>
          <w:color w:val="F4511E"/>
          <w:sz w:val="20"/>
          <w:szCs w:val="20"/>
        </w:rPr>
        <w:t xml:space="preserve"> 1</w:t>
      </w:r>
    </w:p>
    <w:p w14:paraId="17104749" w14:textId="77777777" w:rsidR="00DB1CC5" w:rsidRDefault="00AB756A">
      <w:pPr>
        <w:shd w:val="clear" w:color="auto" w:fill="FFFFFE"/>
        <w:spacing w:line="360" w:lineRule="auto"/>
        <w:rPr>
          <w:rFonts w:ascii="Roboto Mono" w:eastAsia="Roboto Mono" w:hAnsi="Roboto Mono" w:cs="Roboto Mono"/>
          <w:b/>
          <w:color w:val="37474F"/>
          <w:sz w:val="20"/>
          <w:szCs w:val="20"/>
        </w:rPr>
      </w:pPr>
      <w:r>
        <w:rPr>
          <w:rFonts w:ascii="Roboto Mono" w:eastAsia="Roboto Mono" w:hAnsi="Roboto Mono" w:cs="Roboto Mono"/>
          <w:b/>
          <w:color w:val="37474F"/>
          <w:sz w:val="20"/>
          <w:szCs w:val="20"/>
        </w:rPr>
        <w:t>)</w:t>
      </w:r>
    </w:p>
    <w:p w14:paraId="1710474A" w14:textId="77777777" w:rsidR="00DB1CC5" w:rsidRDefault="00AB756A">
      <w:pPr>
        <w:shd w:val="clear" w:color="auto" w:fill="FFFFFE"/>
        <w:spacing w:line="36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select</w:t>
      </w:r>
      <w:r>
        <w:rPr>
          <w:rFonts w:ascii="Roboto Mono" w:eastAsia="Roboto Mono" w:hAnsi="Roboto Mono" w:cs="Roboto Mono"/>
          <w:b/>
          <w:color w:val="F4511E"/>
          <w:sz w:val="20"/>
          <w:szCs w:val="20"/>
        </w:rPr>
        <w:t xml:space="preserve"> </w:t>
      </w:r>
      <w:proofErr w:type="spellStart"/>
      <w:r>
        <w:rPr>
          <w:rFonts w:ascii="Roboto Mono" w:eastAsia="Roboto Mono" w:hAnsi="Roboto Mono" w:cs="Roboto Mono"/>
          <w:b/>
          <w:color w:val="F4511E"/>
          <w:sz w:val="20"/>
          <w:szCs w:val="20"/>
        </w:rPr>
        <w:t>cte</w:t>
      </w:r>
      <w:proofErr w:type="spellEnd"/>
      <w:r>
        <w:rPr>
          <w:rFonts w:ascii="Roboto Mono" w:eastAsia="Roboto Mono" w:hAnsi="Roboto Mono" w:cs="Roboto Mono"/>
          <w:b/>
          <w:color w:val="F4511E"/>
          <w:sz w:val="20"/>
          <w:szCs w:val="20"/>
        </w:rPr>
        <w:t>.</w:t>
      </w:r>
      <w:r>
        <w:rPr>
          <w:rFonts w:ascii="Roboto Mono" w:eastAsia="Roboto Mono" w:hAnsi="Roboto Mono" w:cs="Roboto Mono"/>
          <w:b/>
          <w:color w:val="37474F"/>
          <w:sz w:val="20"/>
          <w:szCs w:val="20"/>
        </w:rPr>
        <w:t>*</w:t>
      </w:r>
      <w:r>
        <w:rPr>
          <w:rFonts w:ascii="Roboto Mono" w:eastAsia="Roboto Mono" w:hAnsi="Roboto Mono" w:cs="Roboto Mono"/>
          <w:b/>
          <w:color w:val="F4511E"/>
          <w:sz w:val="20"/>
          <w:szCs w:val="20"/>
        </w:rPr>
        <w:t>, d.</w:t>
      </w:r>
      <w:r>
        <w:rPr>
          <w:rFonts w:ascii="Roboto Mono" w:eastAsia="Roboto Mono" w:hAnsi="Roboto Mono" w:cs="Roboto Mono"/>
          <w:b/>
          <w:color w:val="37474F"/>
          <w:sz w:val="20"/>
          <w:szCs w:val="20"/>
        </w:rPr>
        <w:t>*</w:t>
      </w:r>
      <w:r>
        <w:rPr>
          <w:rFonts w:ascii="Roboto Mono" w:eastAsia="Roboto Mono" w:hAnsi="Roboto Mono" w:cs="Roboto Mono"/>
          <w:b/>
          <w:color w:val="F4511E"/>
          <w:sz w:val="20"/>
          <w:szCs w:val="20"/>
        </w:rPr>
        <w:t xml:space="preserve"> </w:t>
      </w:r>
      <w:r>
        <w:rPr>
          <w:rFonts w:ascii="Roboto Mono" w:eastAsia="Roboto Mono" w:hAnsi="Roboto Mono" w:cs="Roboto Mono"/>
          <w:b/>
          <w:color w:val="3367D6"/>
          <w:sz w:val="20"/>
          <w:szCs w:val="20"/>
        </w:rPr>
        <w:t>from</w:t>
      </w:r>
      <w:r>
        <w:rPr>
          <w:rFonts w:ascii="Roboto Mono" w:eastAsia="Roboto Mono" w:hAnsi="Roboto Mono" w:cs="Roboto Mono"/>
          <w:b/>
          <w:color w:val="F4511E"/>
          <w:sz w:val="20"/>
          <w:szCs w:val="20"/>
        </w:rPr>
        <w:t xml:space="preserve"> </w:t>
      </w:r>
      <w:proofErr w:type="spellStart"/>
      <w:r>
        <w:rPr>
          <w:rFonts w:ascii="Roboto Mono" w:eastAsia="Roboto Mono" w:hAnsi="Roboto Mono" w:cs="Roboto Mono"/>
          <w:b/>
          <w:color w:val="F4511E"/>
          <w:sz w:val="20"/>
          <w:szCs w:val="20"/>
        </w:rPr>
        <w:t>cte</w:t>
      </w:r>
      <w:proofErr w:type="spellEnd"/>
    </w:p>
    <w:p w14:paraId="1710474B" w14:textId="77777777" w:rsidR="00DB1CC5" w:rsidRDefault="00AB756A">
      <w:pPr>
        <w:shd w:val="clear" w:color="auto" w:fill="FFFFFE"/>
        <w:spacing w:line="36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inner</w:t>
      </w:r>
      <w:r>
        <w:rPr>
          <w:rFonts w:ascii="Roboto Mono" w:eastAsia="Roboto Mono" w:hAnsi="Roboto Mono" w:cs="Roboto Mono"/>
          <w:b/>
          <w:color w:val="F4511E"/>
          <w:sz w:val="20"/>
          <w:szCs w:val="20"/>
        </w:rPr>
        <w:t xml:space="preserve"> </w:t>
      </w:r>
      <w:r>
        <w:rPr>
          <w:rFonts w:ascii="Roboto Mono" w:eastAsia="Roboto Mono" w:hAnsi="Roboto Mono" w:cs="Roboto Mono"/>
          <w:b/>
          <w:color w:val="3367D6"/>
          <w:sz w:val="20"/>
          <w:szCs w:val="20"/>
        </w:rPr>
        <w:t>join</w:t>
      </w:r>
      <w:r>
        <w:rPr>
          <w:rFonts w:ascii="Roboto Mono" w:eastAsia="Roboto Mono" w:hAnsi="Roboto Mono" w:cs="Roboto Mono"/>
          <w:b/>
          <w:color w:val="F4511E"/>
          <w:sz w:val="20"/>
          <w:szCs w:val="20"/>
        </w:rPr>
        <w:t xml:space="preserve"> </w:t>
      </w:r>
      <w:r>
        <w:rPr>
          <w:rFonts w:ascii="Roboto Mono" w:eastAsia="Roboto Mono" w:hAnsi="Roboto Mono" w:cs="Roboto Mono"/>
          <w:b/>
          <w:color w:val="0D904F"/>
          <w:sz w:val="20"/>
          <w:szCs w:val="20"/>
        </w:rPr>
        <w:t>`</w:t>
      </w:r>
      <w:proofErr w:type="spellStart"/>
      <w:r>
        <w:rPr>
          <w:rFonts w:ascii="Roboto Mono" w:eastAsia="Roboto Mono" w:hAnsi="Roboto Mono" w:cs="Roboto Mono"/>
          <w:b/>
          <w:color w:val="0D904F"/>
          <w:sz w:val="20"/>
          <w:szCs w:val="20"/>
        </w:rPr>
        <w:t>dunnhumbysql.complete.hh_demographic</w:t>
      </w:r>
      <w:proofErr w:type="spellEnd"/>
      <w:r>
        <w:rPr>
          <w:rFonts w:ascii="Roboto Mono" w:eastAsia="Roboto Mono" w:hAnsi="Roboto Mono" w:cs="Roboto Mono"/>
          <w:b/>
          <w:color w:val="0D904F"/>
          <w:sz w:val="20"/>
          <w:szCs w:val="20"/>
        </w:rPr>
        <w:t>`</w:t>
      </w:r>
      <w:r>
        <w:rPr>
          <w:rFonts w:ascii="Roboto Mono" w:eastAsia="Roboto Mono" w:hAnsi="Roboto Mono" w:cs="Roboto Mono"/>
          <w:b/>
          <w:color w:val="F4511E"/>
          <w:sz w:val="20"/>
          <w:szCs w:val="20"/>
        </w:rPr>
        <w:t xml:space="preserve"> d</w:t>
      </w:r>
    </w:p>
    <w:p w14:paraId="1710474C" w14:textId="77777777" w:rsidR="00DB1CC5" w:rsidRDefault="00AB756A">
      <w:pPr>
        <w:shd w:val="clear" w:color="auto" w:fill="FFFFFE"/>
        <w:spacing w:line="36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on</w:t>
      </w:r>
      <w:r>
        <w:rPr>
          <w:rFonts w:ascii="Roboto Mono" w:eastAsia="Roboto Mono" w:hAnsi="Roboto Mono" w:cs="Roboto Mono"/>
          <w:b/>
          <w:color w:val="F4511E"/>
          <w:sz w:val="20"/>
          <w:szCs w:val="20"/>
        </w:rPr>
        <w:t xml:space="preserve"> </w:t>
      </w:r>
      <w:proofErr w:type="spellStart"/>
      <w:r>
        <w:rPr>
          <w:rFonts w:ascii="Roboto Mono" w:eastAsia="Roboto Mono" w:hAnsi="Roboto Mono" w:cs="Roboto Mono"/>
          <w:b/>
          <w:color w:val="F4511E"/>
          <w:sz w:val="20"/>
          <w:szCs w:val="20"/>
        </w:rPr>
        <w:t>cte.</w:t>
      </w:r>
      <w:r>
        <w:rPr>
          <w:rFonts w:ascii="Roboto Mono" w:eastAsia="Roboto Mono" w:hAnsi="Roboto Mono" w:cs="Roboto Mono"/>
          <w:b/>
          <w:color w:val="800000"/>
          <w:sz w:val="20"/>
          <w:szCs w:val="20"/>
        </w:rPr>
        <w:t>household_key</w:t>
      </w:r>
      <w:proofErr w:type="spellEnd"/>
      <w:r>
        <w:rPr>
          <w:rFonts w:ascii="Roboto Mono" w:eastAsia="Roboto Mono" w:hAnsi="Roboto Mono" w:cs="Roboto Mono"/>
          <w:b/>
          <w:color w:val="F4511E"/>
          <w:sz w:val="20"/>
          <w:szCs w:val="20"/>
        </w:rPr>
        <w:t>=</w:t>
      </w:r>
      <w:proofErr w:type="spellStart"/>
      <w:r>
        <w:rPr>
          <w:rFonts w:ascii="Roboto Mono" w:eastAsia="Roboto Mono" w:hAnsi="Roboto Mono" w:cs="Roboto Mono"/>
          <w:b/>
          <w:color w:val="F4511E"/>
          <w:sz w:val="20"/>
          <w:szCs w:val="20"/>
        </w:rPr>
        <w:t>d.household_key</w:t>
      </w:r>
      <w:proofErr w:type="spellEnd"/>
    </w:p>
    <w:p w14:paraId="1710474D" w14:textId="77777777" w:rsidR="00DB1CC5" w:rsidRDefault="00DB1CC5">
      <w:pPr>
        <w:shd w:val="clear" w:color="auto" w:fill="FFFFFE"/>
        <w:spacing w:line="360" w:lineRule="auto"/>
        <w:rPr>
          <w:rFonts w:ascii="Roboto Mono" w:eastAsia="Roboto Mono" w:hAnsi="Roboto Mono" w:cs="Roboto Mono"/>
          <w:b/>
          <w:color w:val="F4511E"/>
          <w:sz w:val="20"/>
          <w:szCs w:val="20"/>
        </w:rPr>
      </w:pPr>
    </w:p>
    <w:p w14:paraId="1710474E" w14:textId="77777777" w:rsidR="00DB1CC5" w:rsidRDefault="00AB756A">
      <w:pPr>
        <w:shd w:val="clear" w:color="auto" w:fill="FFFFFE"/>
        <w:spacing w:line="360" w:lineRule="auto"/>
        <w:rPr>
          <w:rFonts w:ascii="Roboto Mono" w:eastAsia="Roboto Mono" w:hAnsi="Roboto Mono" w:cs="Roboto Mono"/>
          <w:b/>
          <w:color w:val="3367D6"/>
          <w:sz w:val="20"/>
          <w:szCs w:val="20"/>
        </w:rPr>
      </w:pPr>
      <w:r>
        <w:rPr>
          <w:rFonts w:ascii="Roboto Mono" w:eastAsia="Roboto Mono" w:hAnsi="Roboto Mono" w:cs="Roboto Mono"/>
          <w:b/>
          <w:noProof/>
          <w:color w:val="3367D6"/>
          <w:sz w:val="20"/>
          <w:szCs w:val="20"/>
        </w:rPr>
        <w:drawing>
          <wp:inline distT="114300" distB="114300" distL="114300" distR="114300" wp14:anchorId="171049D1" wp14:editId="171049D2">
            <wp:extent cx="5943600" cy="342900"/>
            <wp:effectExtent l="0" t="0" r="0" b="0"/>
            <wp:docPr id="9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5943600" cy="342900"/>
                    </a:xfrm>
                    <a:prstGeom prst="rect">
                      <a:avLst/>
                    </a:prstGeom>
                    <a:ln/>
                  </pic:spPr>
                </pic:pic>
              </a:graphicData>
            </a:graphic>
          </wp:inline>
        </w:drawing>
      </w:r>
    </w:p>
    <w:p w14:paraId="1710474F" w14:textId="77777777" w:rsidR="00DB1CC5" w:rsidRDefault="00DB1CC5">
      <w:pPr>
        <w:rPr>
          <w:sz w:val="24"/>
          <w:szCs w:val="24"/>
        </w:rPr>
      </w:pPr>
    </w:p>
    <w:p w14:paraId="17104750" w14:textId="77777777" w:rsidR="00DB1CC5" w:rsidRDefault="00AB756A">
      <w:pPr>
        <w:shd w:val="clear" w:color="auto" w:fill="FFFFFE"/>
        <w:spacing w:line="320" w:lineRule="auto"/>
        <w:rPr>
          <w:rFonts w:ascii="Roboto Mono" w:eastAsia="Roboto Mono" w:hAnsi="Roboto Mono" w:cs="Roboto Mono"/>
          <w:b/>
          <w:color w:val="202124"/>
          <w:sz w:val="24"/>
          <w:szCs w:val="24"/>
        </w:rPr>
      </w:pPr>
      <w:r>
        <w:rPr>
          <w:rFonts w:ascii="Roboto Mono" w:eastAsia="Roboto Mono" w:hAnsi="Roboto Mono" w:cs="Roboto Mono"/>
          <w:b/>
          <w:color w:val="202124"/>
          <w:sz w:val="24"/>
          <w:szCs w:val="24"/>
        </w:rPr>
        <w:t xml:space="preserve">5. Find products(product </w:t>
      </w:r>
      <w:proofErr w:type="spellStart"/>
      <w:r>
        <w:rPr>
          <w:rFonts w:ascii="Roboto Mono" w:eastAsia="Roboto Mono" w:hAnsi="Roboto Mono" w:cs="Roboto Mono"/>
          <w:b/>
          <w:color w:val="202124"/>
          <w:sz w:val="24"/>
          <w:szCs w:val="24"/>
        </w:rPr>
        <w:t>table:SUB_COMMODITY_DESC</w:t>
      </w:r>
      <w:proofErr w:type="spellEnd"/>
      <w:r>
        <w:rPr>
          <w:rFonts w:ascii="Roboto Mono" w:eastAsia="Roboto Mono" w:hAnsi="Roboto Mono" w:cs="Roboto Mono"/>
          <w:b/>
          <w:color w:val="202124"/>
          <w:sz w:val="24"/>
          <w:szCs w:val="24"/>
        </w:rPr>
        <w:t>) which are most frequently bought together</w:t>
      </w:r>
    </w:p>
    <w:p w14:paraId="17104751" w14:textId="77777777" w:rsidR="00DB1CC5" w:rsidRDefault="00DB1CC5">
      <w:pPr>
        <w:shd w:val="clear" w:color="auto" w:fill="FFFFFE"/>
        <w:spacing w:line="320" w:lineRule="auto"/>
        <w:rPr>
          <w:rFonts w:ascii="Roboto Mono" w:eastAsia="Roboto Mono" w:hAnsi="Roboto Mono" w:cs="Roboto Mono"/>
          <w:b/>
          <w:color w:val="202124"/>
          <w:sz w:val="24"/>
          <w:szCs w:val="24"/>
        </w:rPr>
      </w:pPr>
    </w:p>
    <w:p w14:paraId="17104752" w14:textId="77777777" w:rsidR="00DB1CC5" w:rsidRDefault="00DB1CC5">
      <w:pPr>
        <w:shd w:val="clear" w:color="auto" w:fill="FFFFFE"/>
        <w:spacing w:line="320" w:lineRule="auto"/>
        <w:rPr>
          <w:rFonts w:ascii="Roboto Mono" w:eastAsia="Roboto Mono" w:hAnsi="Roboto Mono" w:cs="Roboto Mono"/>
          <w:b/>
          <w:color w:val="202124"/>
          <w:sz w:val="18"/>
          <w:szCs w:val="18"/>
        </w:rPr>
      </w:pPr>
    </w:p>
    <w:p w14:paraId="17104753" w14:textId="77777777" w:rsidR="00DB1CC5" w:rsidRDefault="00DB1CC5">
      <w:pPr>
        <w:shd w:val="clear" w:color="auto" w:fill="FFFFFE"/>
        <w:spacing w:line="320" w:lineRule="auto"/>
        <w:rPr>
          <w:rFonts w:ascii="Roboto Mono" w:eastAsia="Roboto Mono" w:hAnsi="Roboto Mono" w:cs="Roboto Mono"/>
          <w:b/>
          <w:color w:val="202124"/>
          <w:sz w:val="24"/>
          <w:szCs w:val="24"/>
        </w:rPr>
      </w:pPr>
    </w:p>
    <w:p w14:paraId="17104754" w14:textId="77777777" w:rsidR="00DB1CC5" w:rsidRDefault="00AB756A">
      <w:pPr>
        <w:shd w:val="clear" w:color="auto" w:fill="FFFFFE"/>
        <w:spacing w:line="360" w:lineRule="auto"/>
        <w:rPr>
          <w:rFonts w:ascii="Roboto Mono" w:eastAsia="Roboto Mono" w:hAnsi="Roboto Mono" w:cs="Roboto Mono"/>
          <w:b/>
          <w:color w:val="37474F"/>
          <w:sz w:val="20"/>
          <w:szCs w:val="20"/>
        </w:rPr>
      </w:pPr>
      <w:r>
        <w:rPr>
          <w:rFonts w:ascii="Roboto Mono" w:eastAsia="Roboto Mono" w:hAnsi="Roboto Mono" w:cs="Roboto Mono"/>
          <w:b/>
          <w:color w:val="3367D6"/>
          <w:sz w:val="20"/>
          <w:szCs w:val="20"/>
        </w:rPr>
        <w:t>with</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cte</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as</w:t>
      </w:r>
      <w:r>
        <w:rPr>
          <w:rFonts w:ascii="Roboto Mono" w:eastAsia="Roboto Mono" w:hAnsi="Roboto Mono" w:cs="Roboto Mono"/>
          <w:b/>
          <w:color w:val="202124"/>
          <w:sz w:val="20"/>
          <w:szCs w:val="20"/>
        </w:rPr>
        <w:t xml:space="preserve"> </w:t>
      </w:r>
      <w:r>
        <w:rPr>
          <w:rFonts w:ascii="Roboto Mono" w:eastAsia="Roboto Mono" w:hAnsi="Roboto Mono" w:cs="Roboto Mono"/>
          <w:b/>
          <w:color w:val="37474F"/>
          <w:sz w:val="20"/>
          <w:szCs w:val="20"/>
        </w:rPr>
        <w:t>(</w:t>
      </w:r>
    </w:p>
    <w:p w14:paraId="17104755" w14:textId="77777777" w:rsidR="00DB1CC5" w:rsidRDefault="00AB756A">
      <w:pPr>
        <w:shd w:val="clear" w:color="auto" w:fill="FFFFFE"/>
        <w:spacing w:line="360" w:lineRule="auto"/>
        <w:rPr>
          <w:rFonts w:ascii="Roboto Mono" w:eastAsia="Roboto Mono" w:hAnsi="Roboto Mono" w:cs="Roboto Mono"/>
          <w:b/>
          <w:color w:val="37474F"/>
          <w:sz w:val="20"/>
          <w:szCs w:val="20"/>
        </w:rPr>
      </w:pPr>
      <w:r>
        <w:rPr>
          <w:rFonts w:ascii="Roboto Mono" w:eastAsia="Roboto Mono" w:hAnsi="Roboto Mono" w:cs="Roboto Mono"/>
          <w:b/>
          <w:color w:val="3367D6"/>
          <w:sz w:val="20"/>
          <w:szCs w:val="20"/>
        </w:rPr>
        <w:t>SELECT</w:t>
      </w:r>
      <w:r>
        <w:rPr>
          <w:rFonts w:ascii="Roboto Mono" w:eastAsia="Roboto Mono" w:hAnsi="Roboto Mono" w:cs="Roboto Mono"/>
          <w:b/>
          <w:color w:val="202124"/>
          <w:sz w:val="20"/>
          <w:szCs w:val="20"/>
        </w:rPr>
        <w:t xml:space="preserve"> </w:t>
      </w:r>
      <w:r>
        <w:rPr>
          <w:rFonts w:ascii="Roboto Mono" w:eastAsia="Roboto Mono" w:hAnsi="Roboto Mono" w:cs="Roboto Mono"/>
          <w:b/>
          <w:color w:val="37474F"/>
          <w:sz w:val="20"/>
          <w:szCs w:val="20"/>
        </w:rPr>
        <w:t>*</w:t>
      </w:r>
    </w:p>
    <w:p w14:paraId="17104756" w14:textId="77777777" w:rsidR="00DB1CC5" w:rsidRDefault="00AB756A">
      <w:pPr>
        <w:shd w:val="clear" w:color="auto" w:fill="FFFFFE"/>
        <w:spacing w:line="36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FROM</w:t>
      </w:r>
      <w:r>
        <w:rPr>
          <w:rFonts w:ascii="Roboto Mono" w:eastAsia="Roboto Mono" w:hAnsi="Roboto Mono" w:cs="Roboto Mono"/>
          <w:b/>
          <w:color w:val="202124"/>
          <w:sz w:val="20"/>
          <w:szCs w:val="20"/>
        </w:rPr>
        <w:t xml:space="preserve"> </w:t>
      </w:r>
      <w:r>
        <w:rPr>
          <w:rFonts w:ascii="Roboto Mono" w:eastAsia="Roboto Mono" w:hAnsi="Roboto Mono" w:cs="Roboto Mono"/>
          <w:b/>
          <w:color w:val="0D904F"/>
          <w:sz w:val="20"/>
          <w:szCs w:val="20"/>
        </w:rPr>
        <w:t>`</w:t>
      </w:r>
      <w:proofErr w:type="spellStart"/>
      <w:r>
        <w:rPr>
          <w:rFonts w:ascii="Roboto Mono" w:eastAsia="Roboto Mono" w:hAnsi="Roboto Mono" w:cs="Roboto Mono"/>
          <w:b/>
          <w:color w:val="0D904F"/>
          <w:sz w:val="20"/>
          <w:szCs w:val="20"/>
        </w:rPr>
        <w:t>dunnhumbysql.complete.product</w:t>
      </w:r>
      <w:proofErr w:type="spellEnd"/>
      <w:r>
        <w:rPr>
          <w:rFonts w:ascii="Roboto Mono" w:eastAsia="Roboto Mono" w:hAnsi="Roboto Mono" w:cs="Roboto Mono"/>
          <w:b/>
          <w:color w:val="0D904F"/>
          <w:sz w:val="20"/>
          <w:szCs w:val="20"/>
        </w:rPr>
        <w:t>`</w:t>
      </w:r>
      <w:r>
        <w:rPr>
          <w:rFonts w:ascii="Roboto Mono" w:eastAsia="Roboto Mono" w:hAnsi="Roboto Mono" w:cs="Roboto Mono"/>
          <w:b/>
          <w:color w:val="202124"/>
          <w:sz w:val="20"/>
          <w:szCs w:val="20"/>
        </w:rPr>
        <w:t xml:space="preserve"> p</w:t>
      </w:r>
    </w:p>
    <w:p w14:paraId="17104757" w14:textId="77777777" w:rsidR="00DB1CC5" w:rsidRDefault="00AB756A">
      <w:pPr>
        <w:shd w:val="clear" w:color="auto" w:fill="FFFFFE"/>
        <w:spacing w:line="36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join</w:t>
      </w:r>
      <w:r>
        <w:rPr>
          <w:rFonts w:ascii="Roboto Mono" w:eastAsia="Roboto Mono" w:hAnsi="Roboto Mono" w:cs="Roboto Mono"/>
          <w:b/>
          <w:color w:val="202124"/>
          <w:sz w:val="20"/>
          <w:szCs w:val="20"/>
        </w:rPr>
        <w:t xml:space="preserve">  </w:t>
      </w:r>
      <w:r>
        <w:rPr>
          <w:rFonts w:ascii="Roboto Mono" w:eastAsia="Roboto Mono" w:hAnsi="Roboto Mono" w:cs="Roboto Mono"/>
          <w:b/>
          <w:color w:val="0D904F"/>
          <w:sz w:val="20"/>
          <w:szCs w:val="20"/>
        </w:rPr>
        <w:t>`</w:t>
      </w:r>
      <w:proofErr w:type="spellStart"/>
      <w:r>
        <w:rPr>
          <w:rFonts w:ascii="Roboto Mono" w:eastAsia="Roboto Mono" w:hAnsi="Roboto Mono" w:cs="Roboto Mono"/>
          <w:b/>
          <w:color w:val="0D904F"/>
          <w:sz w:val="20"/>
          <w:szCs w:val="20"/>
        </w:rPr>
        <w:t>dunnhumbysql.complete.transaction_data</w:t>
      </w:r>
      <w:proofErr w:type="spellEnd"/>
      <w:r>
        <w:rPr>
          <w:rFonts w:ascii="Roboto Mono" w:eastAsia="Roboto Mono" w:hAnsi="Roboto Mono" w:cs="Roboto Mono"/>
          <w:b/>
          <w:color w:val="0D904F"/>
          <w:sz w:val="20"/>
          <w:szCs w:val="20"/>
        </w:rPr>
        <w:t>`</w:t>
      </w:r>
      <w:r>
        <w:rPr>
          <w:rFonts w:ascii="Roboto Mono" w:eastAsia="Roboto Mono" w:hAnsi="Roboto Mono" w:cs="Roboto Mono"/>
          <w:b/>
          <w:color w:val="202124"/>
          <w:sz w:val="20"/>
          <w:szCs w:val="20"/>
        </w:rPr>
        <w:t xml:space="preserve"> t</w:t>
      </w:r>
    </w:p>
    <w:p w14:paraId="17104758" w14:textId="77777777" w:rsidR="00DB1CC5" w:rsidRDefault="00AB756A">
      <w:pPr>
        <w:shd w:val="clear" w:color="auto" w:fill="FFFFFE"/>
        <w:spacing w:line="36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on</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p.</w:t>
      </w:r>
      <w:r>
        <w:rPr>
          <w:rFonts w:ascii="Roboto Mono" w:eastAsia="Roboto Mono" w:hAnsi="Roboto Mono" w:cs="Roboto Mono"/>
          <w:b/>
          <w:color w:val="800000"/>
          <w:sz w:val="20"/>
          <w:szCs w:val="20"/>
        </w:rPr>
        <w:t>PRODUCT_ID</w:t>
      </w:r>
      <w:proofErr w:type="spellEnd"/>
      <w:r>
        <w:rPr>
          <w:rFonts w:ascii="Roboto Mono" w:eastAsia="Roboto Mono" w:hAnsi="Roboto Mono" w:cs="Roboto Mono"/>
          <w:b/>
          <w:color w:val="202124"/>
          <w:sz w:val="20"/>
          <w:szCs w:val="20"/>
        </w:rPr>
        <w:t>=</w:t>
      </w:r>
      <w:proofErr w:type="spellStart"/>
      <w:r>
        <w:rPr>
          <w:rFonts w:ascii="Roboto Mono" w:eastAsia="Roboto Mono" w:hAnsi="Roboto Mono" w:cs="Roboto Mono"/>
          <w:b/>
          <w:color w:val="202124"/>
          <w:sz w:val="20"/>
          <w:szCs w:val="20"/>
        </w:rPr>
        <w:t>t.PRODUCT_ID</w:t>
      </w:r>
      <w:proofErr w:type="spellEnd"/>
    </w:p>
    <w:p w14:paraId="17104759" w14:textId="77777777" w:rsidR="00DB1CC5" w:rsidRDefault="00AB756A">
      <w:pPr>
        <w:shd w:val="clear" w:color="auto" w:fill="FFFFFE"/>
        <w:spacing w:line="360" w:lineRule="auto"/>
        <w:rPr>
          <w:rFonts w:ascii="Roboto Mono" w:eastAsia="Roboto Mono" w:hAnsi="Roboto Mono" w:cs="Roboto Mono"/>
          <w:b/>
          <w:color w:val="37474F"/>
          <w:sz w:val="20"/>
          <w:szCs w:val="20"/>
        </w:rPr>
      </w:pPr>
      <w:r>
        <w:rPr>
          <w:rFonts w:ascii="Roboto Mono" w:eastAsia="Roboto Mono" w:hAnsi="Roboto Mono" w:cs="Roboto Mono"/>
          <w:b/>
          <w:color w:val="37474F"/>
          <w:sz w:val="20"/>
          <w:szCs w:val="20"/>
        </w:rPr>
        <w:t>)</w:t>
      </w:r>
    </w:p>
    <w:p w14:paraId="1710475A" w14:textId="77777777" w:rsidR="00DB1CC5" w:rsidRDefault="00AB756A">
      <w:pPr>
        <w:shd w:val="clear" w:color="auto" w:fill="FFFFFE"/>
        <w:spacing w:line="36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select</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t.SUB_COMMODITY_DESC</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as</w:t>
      </w:r>
      <w:r>
        <w:rPr>
          <w:rFonts w:ascii="Roboto Mono" w:eastAsia="Roboto Mono" w:hAnsi="Roboto Mono" w:cs="Roboto Mono"/>
          <w:b/>
          <w:color w:val="202124"/>
          <w:sz w:val="20"/>
          <w:szCs w:val="20"/>
        </w:rPr>
        <w:t xml:space="preserve"> item_1, t2.SUB_COMMODITY_DESC </w:t>
      </w:r>
      <w:r>
        <w:rPr>
          <w:rFonts w:ascii="Roboto Mono" w:eastAsia="Roboto Mono" w:hAnsi="Roboto Mono" w:cs="Roboto Mono"/>
          <w:b/>
          <w:color w:val="3367D6"/>
          <w:sz w:val="20"/>
          <w:szCs w:val="20"/>
        </w:rPr>
        <w:t>as</w:t>
      </w:r>
      <w:r>
        <w:rPr>
          <w:rFonts w:ascii="Roboto Mono" w:eastAsia="Roboto Mono" w:hAnsi="Roboto Mono" w:cs="Roboto Mono"/>
          <w:b/>
          <w:color w:val="202124"/>
          <w:sz w:val="20"/>
          <w:szCs w:val="20"/>
        </w:rPr>
        <w:t xml:space="preserve"> item_2,</w:t>
      </w:r>
    </w:p>
    <w:p w14:paraId="1710475B" w14:textId="77777777" w:rsidR="00DB1CC5" w:rsidRDefault="00AB756A">
      <w:pPr>
        <w:shd w:val="clear" w:color="auto" w:fill="FFFFFE"/>
        <w:spacing w:line="36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count</w:t>
      </w:r>
      <w:r>
        <w:rPr>
          <w:rFonts w:ascii="Roboto Mono" w:eastAsia="Roboto Mono" w:hAnsi="Roboto Mono" w:cs="Roboto Mono"/>
          <w:b/>
          <w:color w:val="37474F"/>
          <w:sz w:val="20"/>
          <w:szCs w:val="20"/>
        </w:rPr>
        <w:t>(</w:t>
      </w:r>
      <w:r>
        <w:rPr>
          <w:rFonts w:ascii="Roboto Mono" w:eastAsia="Roboto Mono" w:hAnsi="Roboto Mono" w:cs="Roboto Mono"/>
          <w:b/>
          <w:color w:val="3367D6"/>
          <w:sz w:val="20"/>
          <w:szCs w:val="20"/>
        </w:rPr>
        <w:t>distinct</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t.BASKET_ID</w:t>
      </w:r>
      <w:proofErr w:type="spellEnd"/>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as</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num_orders</w:t>
      </w:r>
      <w:proofErr w:type="spellEnd"/>
    </w:p>
    <w:p w14:paraId="1710475C" w14:textId="77777777" w:rsidR="00DB1CC5" w:rsidRDefault="00AB756A">
      <w:pPr>
        <w:shd w:val="clear" w:color="auto" w:fill="FFFFFE"/>
        <w:spacing w:line="36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from</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cte</w:t>
      </w:r>
      <w:proofErr w:type="spellEnd"/>
      <w:r>
        <w:rPr>
          <w:rFonts w:ascii="Roboto Mono" w:eastAsia="Roboto Mono" w:hAnsi="Roboto Mono" w:cs="Roboto Mono"/>
          <w:b/>
          <w:color w:val="202124"/>
          <w:sz w:val="20"/>
          <w:szCs w:val="20"/>
        </w:rPr>
        <w:t xml:space="preserve"> t</w:t>
      </w:r>
    </w:p>
    <w:p w14:paraId="1710475D" w14:textId="77777777" w:rsidR="00DB1CC5" w:rsidRDefault="00AB756A">
      <w:pPr>
        <w:shd w:val="clear" w:color="auto" w:fill="FFFFFE"/>
        <w:spacing w:line="36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inner</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join</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cte</w:t>
      </w:r>
      <w:proofErr w:type="spellEnd"/>
      <w:r>
        <w:rPr>
          <w:rFonts w:ascii="Roboto Mono" w:eastAsia="Roboto Mono" w:hAnsi="Roboto Mono" w:cs="Roboto Mono"/>
          <w:b/>
          <w:color w:val="202124"/>
          <w:sz w:val="20"/>
          <w:szCs w:val="20"/>
        </w:rPr>
        <w:t xml:space="preserve"> t2</w:t>
      </w:r>
    </w:p>
    <w:p w14:paraId="1710475E" w14:textId="77777777" w:rsidR="00DB1CC5" w:rsidRDefault="00AB756A">
      <w:pPr>
        <w:shd w:val="clear" w:color="auto" w:fill="FFFFFE"/>
        <w:spacing w:line="36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on</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t.</w:t>
      </w:r>
      <w:r>
        <w:rPr>
          <w:rFonts w:ascii="Roboto Mono" w:eastAsia="Roboto Mono" w:hAnsi="Roboto Mono" w:cs="Roboto Mono"/>
          <w:b/>
          <w:color w:val="800000"/>
          <w:sz w:val="20"/>
          <w:szCs w:val="20"/>
        </w:rPr>
        <w:t>BASKET_ID</w:t>
      </w:r>
      <w:proofErr w:type="spellEnd"/>
      <w:r>
        <w:rPr>
          <w:rFonts w:ascii="Roboto Mono" w:eastAsia="Roboto Mono" w:hAnsi="Roboto Mono" w:cs="Roboto Mono"/>
          <w:b/>
          <w:color w:val="202124"/>
          <w:sz w:val="20"/>
          <w:szCs w:val="20"/>
        </w:rPr>
        <w:t>=t2.BASKET_ID</w:t>
      </w:r>
    </w:p>
    <w:p w14:paraId="1710475F" w14:textId="77777777" w:rsidR="00DB1CC5" w:rsidRDefault="00AB756A">
      <w:pPr>
        <w:shd w:val="clear" w:color="auto" w:fill="FFFFFE"/>
        <w:spacing w:line="36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and</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t.SUB_COMMODITY_DESC</w:t>
      </w:r>
      <w:proofErr w:type="spellEnd"/>
      <w:r>
        <w:rPr>
          <w:rFonts w:ascii="Roboto Mono" w:eastAsia="Roboto Mono" w:hAnsi="Roboto Mono" w:cs="Roboto Mono"/>
          <w:b/>
          <w:color w:val="37474F"/>
          <w:sz w:val="20"/>
          <w:szCs w:val="20"/>
        </w:rPr>
        <w:t>&lt;</w:t>
      </w:r>
      <w:r>
        <w:rPr>
          <w:rFonts w:ascii="Roboto Mono" w:eastAsia="Roboto Mono" w:hAnsi="Roboto Mono" w:cs="Roboto Mono"/>
          <w:b/>
          <w:color w:val="202124"/>
          <w:sz w:val="20"/>
          <w:szCs w:val="20"/>
        </w:rPr>
        <w:t>t2.SUB_COMMODITY_DESC</w:t>
      </w:r>
    </w:p>
    <w:p w14:paraId="17104760" w14:textId="77777777" w:rsidR="00DB1CC5" w:rsidRDefault="00AB756A">
      <w:pPr>
        <w:shd w:val="clear" w:color="auto" w:fill="FFFFFE"/>
        <w:spacing w:line="36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group</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by</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t.SUB_COMMODITY_DESC</w:t>
      </w:r>
      <w:proofErr w:type="spellEnd"/>
      <w:r>
        <w:rPr>
          <w:rFonts w:ascii="Roboto Mono" w:eastAsia="Roboto Mono" w:hAnsi="Roboto Mono" w:cs="Roboto Mono"/>
          <w:b/>
          <w:color w:val="202124"/>
          <w:sz w:val="20"/>
          <w:szCs w:val="20"/>
        </w:rPr>
        <w:t>, t2.SUB_COMMODITY_DESC</w:t>
      </w:r>
    </w:p>
    <w:p w14:paraId="17104761" w14:textId="77777777" w:rsidR="00DB1CC5" w:rsidRDefault="00AB756A">
      <w:pPr>
        <w:shd w:val="clear" w:color="auto" w:fill="FFFFFE"/>
        <w:spacing w:line="360" w:lineRule="auto"/>
        <w:rPr>
          <w:rFonts w:ascii="Roboto Mono" w:eastAsia="Roboto Mono" w:hAnsi="Roboto Mono" w:cs="Roboto Mono"/>
          <w:b/>
          <w:color w:val="3367D6"/>
          <w:sz w:val="20"/>
          <w:szCs w:val="20"/>
        </w:rPr>
      </w:pPr>
      <w:r>
        <w:rPr>
          <w:rFonts w:ascii="Roboto Mono" w:eastAsia="Roboto Mono" w:hAnsi="Roboto Mono" w:cs="Roboto Mono"/>
          <w:b/>
          <w:color w:val="3367D6"/>
          <w:sz w:val="20"/>
          <w:szCs w:val="20"/>
        </w:rPr>
        <w:t>order</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by</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num_orders</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desc</w:t>
      </w:r>
    </w:p>
    <w:p w14:paraId="17104762" w14:textId="77777777" w:rsidR="00DB1CC5" w:rsidRDefault="00AB756A">
      <w:pPr>
        <w:shd w:val="clear" w:color="auto" w:fill="FFFFFE"/>
        <w:spacing w:line="36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limit</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10</w:t>
      </w:r>
    </w:p>
    <w:p w14:paraId="17104763" w14:textId="77777777" w:rsidR="00DB1CC5" w:rsidRDefault="00DB1CC5">
      <w:pPr>
        <w:shd w:val="clear" w:color="auto" w:fill="FFFFFE"/>
        <w:spacing w:line="360" w:lineRule="auto"/>
        <w:rPr>
          <w:rFonts w:ascii="Roboto Mono" w:eastAsia="Roboto Mono" w:hAnsi="Roboto Mono" w:cs="Roboto Mono"/>
          <w:b/>
          <w:color w:val="202124"/>
          <w:sz w:val="20"/>
          <w:szCs w:val="20"/>
        </w:rPr>
      </w:pPr>
    </w:p>
    <w:p w14:paraId="17104764" w14:textId="77777777" w:rsidR="00DB1CC5" w:rsidRDefault="00AB756A">
      <w:pPr>
        <w:shd w:val="clear" w:color="auto" w:fill="FFFFFE"/>
        <w:spacing w:line="320" w:lineRule="auto"/>
        <w:rPr>
          <w:rFonts w:ascii="Roboto Mono" w:eastAsia="Roboto Mono" w:hAnsi="Roboto Mono" w:cs="Roboto Mono"/>
          <w:b/>
          <w:color w:val="202124"/>
          <w:sz w:val="24"/>
          <w:szCs w:val="24"/>
        </w:rPr>
      </w:pPr>
      <w:r>
        <w:rPr>
          <w:rFonts w:ascii="Roboto Mono" w:eastAsia="Roboto Mono" w:hAnsi="Roboto Mono" w:cs="Roboto Mono"/>
          <w:b/>
          <w:noProof/>
          <w:color w:val="202124"/>
          <w:sz w:val="24"/>
          <w:szCs w:val="24"/>
        </w:rPr>
        <w:drawing>
          <wp:inline distT="114300" distB="114300" distL="114300" distR="114300" wp14:anchorId="171049D3" wp14:editId="171049D4">
            <wp:extent cx="5230368" cy="2536775"/>
            <wp:effectExtent l="0" t="0" r="0" b="0"/>
            <wp:docPr id="9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5230368" cy="2536775"/>
                    </a:xfrm>
                    <a:prstGeom prst="rect">
                      <a:avLst/>
                    </a:prstGeom>
                    <a:ln/>
                  </pic:spPr>
                </pic:pic>
              </a:graphicData>
            </a:graphic>
          </wp:inline>
        </w:drawing>
      </w:r>
    </w:p>
    <w:p w14:paraId="17104765" w14:textId="77777777" w:rsidR="00DB1CC5" w:rsidRDefault="00DB1CC5">
      <w:pPr>
        <w:rPr>
          <w:b/>
          <w:sz w:val="24"/>
          <w:szCs w:val="24"/>
        </w:rPr>
      </w:pPr>
    </w:p>
    <w:p w14:paraId="17104766" w14:textId="77777777" w:rsidR="00DB1CC5" w:rsidRDefault="00AB756A">
      <w:pPr>
        <w:shd w:val="clear" w:color="auto" w:fill="FFFFFE"/>
        <w:spacing w:line="320" w:lineRule="auto"/>
        <w:rPr>
          <w:rFonts w:ascii="Roboto Mono" w:eastAsia="Roboto Mono" w:hAnsi="Roboto Mono" w:cs="Roboto Mono"/>
          <w:b/>
          <w:color w:val="202124"/>
          <w:sz w:val="24"/>
          <w:szCs w:val="24"/>
        </w:rPr>
      </w:pPr>
      <w:r>
        <w:rPr>
          <w:rFonts w:ascii="Roboto Mono" w:eastAsia="Roboto Mono" w:hAnsi="Roboto Mono" w:cs="Roboto Mono"/>
          <w:b/>
          <w:color w:val="202124"/>
          <w:sz w:val="24"/>
          <w:szCs w:val="24"/>
        </w:rPr>
        <w:t xml:space="preserve">6. Find out on which weeks does each household shop and find their cumulative spending over time </w:t>
      </w:r>
    </w:p>
    <w:p w14:paraId="17104767" w14:textId="77777777" w:rsidR="00DB1CC5" w:rsidRDefault="00DB1CC5">
      <w:pPr>
        <w:shd w:val="clear" w:color="auto" w:fill="FFFFFE"/>
        <w:spacing w:line="320" w:lineRule="auto"/>
        <w:rPr>
          <w:rFonts w:ascii="Roboto Mono" w:eastAsia="Roboto Mono" w:hAnsi="Roboto Mono" w:cs="Roboto Mono"/>
          <w:b/>
          <w:color w:val="202124"/>
          <w:sz w:val="24"/>
          <w:szCs w:val="24"/>
        </w:rPr>
      </w:pPr>
    </w:p>
    <w:p w14:paraId="17104768" w14:textId="77777777" w:rsidR="00DB1CC5" w:rsidRDefault="00AB756A">
      <w:pPr>
        <w:shd w:val="clear" w:color="auto" w:fill="FFFFFE"/>
        <w:spacing w:line="320" w:lineRule="auto"/>
        <w:rPr>
          <w:rFonts w:ascii="Roboto Mono" w:eastAsia="Roboto Mono" w:hAnsi="Roboto Mono" w:cs="Roboto Mono"/>
          <w:b/>
          <w:color w:val="37474F"/>
          <w:sz w:val="20"/>
          <w:szCs w:val="20"/>
        </w:rPr>
      </w:pPr>
      <w:r>
        <w:rPr>
          <w:rFonts w:ascii="Roboto Mono" w:eastAsia="Roboto Mono" w:hAnsi="Roboto Mono" w:cs="Roboto Mono"/>
          <w:b/>
          <w:color w:val="3367D6"/>
          <w:sz w:val="20"/>
          <w:szCs w:val="20"/>
        </w:rPr>
        <w:t>with</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cte</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as</w:t>
      </w:r>
      <w:r>
        <w:rPr>
          <w:rFonts w:ascii="Roboto Mono" w:eastAsia="Roboto Mono" w:hAnsi="Roboto Mono" w:cs="Roboto Mono"/>
          <w:b/>
          <w:color w:val="37474F"/>
          <w:sz w:val="20"/>
          <w:szCs w:val="20"/>
        </w:rPr>
        <w:t>(</w:t>
      </w:r>
    </w:p>
    <w:p w14:paraId="17104769" w14:textId="77777777" w:rsidR="00DB1CC5" w:rsidRDefault="00AB756A">
      <w:pPr>
        <w:shd w:val="clear" w:color="auto" w:fill="FFFFFE"/>
        <w:spacing w:line="32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select</w:t>
      </w:r>
      <w:r>
        <w:rPr>
          <w:rFonts w:ascii="Roboto Mono" w:eastAsia="Roboto Mono" w:hAnsi="Roboto Mono" w:cs="Roboto Mono"/>
          <w:b/>
          <w:color w:val="202124"/>
          <w:sz w:val="20"/>
          <w:szCs w:val="20"/>
        </w:rPr>
        <w:t xml:space="preserve"> WEEK_NO , </w:t>
      </w:r>
      <w:proofErr w:type="spellStart"/>
      <w:r>
        <w:rPr>
          <w:rFonts w:ascii="Roboto Mono" w:eastAsia="Roboto Mono" w:hAnsi="Roboto Mono" w:cs="Roboto Mono"/>
          <w:b/>
          <w:color w:val="202124"/>
          <w:sz w:val="20"/>
          <w:szCs w:val="20"/>
        </w:rPr>
        <w:t>household_key</w:t>
      </w:r>
      <w:proofErr w:type="spellEnd"/>
      <w:r>
        <w:rPr>
          <w:rFonts w:ascii="Roboto Mono" w:eastAsia="Roboto Mono" w:hAnsi="Roboto Mono" w:cs="Roboto Mono"/>
          <w:b/>
          <w:color w:val="202124"/>
          <w:sz w:val="20"/>
          <w:szCs w:val="20"/>
        </w:rPr>
        <w:t xml:space="preserve"> , </w:t>
      </w:r>
      <w:r>
        <w:rPr>
          <w:rFonts w:ascii="Roboto Mono" w:eastAsia="Roboto Mono" w:hAnsi="Roboto Mono" w:cs="Roboto Mono"/>
          <w:b/>
          <w:color w:val="3367D6"/>
          <w:sz w:val="20"/>
          <w:szCs w:val="20"/>
        </w:rPr>
        <w:t>sum</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SALES_VALUE</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as</w:t>
      </w:r>
      <w:r>
        <w:rPr>
          <w:rFonts w:ascii="Roboto Mono" w:eastAsia="Roboto Mono" w:hAnsi="Roboto Mono" w:cs="Roboto Mono"/>
          <w:b/>
          <w:color w:val="202124"/>
          <w:sz w:val="20"/>
          <w:szCs w:val="20"/>
        </w:rPr>
        <w:t xml:space="preserve"> sales</w:t>
      </w:r>
    </w:p>
    <w:p w14:paraId="1710476A" w14:textId="77777777" w:rsidR="00DB1CC5" w:rsidRDefault="00AB756A">
      <w:pPr>
        <w:shd w:val="clear" w:color="auto" w:fill="FFFFFE"/>
        <w:spacing w:line="320" w:lineRule="auto"/>
        <w:rPr>
          <w:rFonts w:ascii="Roboto Mono" w:eastAsia="Roboto Mono" w:hAnsi="Roboto Mono" w:cs="Roboto Mono"/>
          <w:b/>
          <w:color w:val="0D904F"/>
          <w:sz w:val="20"/>
          <w:szCs w:val="20"/>
        </w:rPr>
      </w:pPr>
      <w:r>
        <w:rPr>
          <w:rFonts w:ascii="Roboto Mono" w:eastAsia="Roboto Mono" w:hAnsi="Roboto Mono" w:cs="Roboto Mono"/>
          <w:b/>
          <w:color w:val="3367D6"/>
          <w:sz w:val="20"/>
          <w:szCs w:val="20"/>
        </w:rPr>
        <w:t>FROM</w:t>
      </w:r>
      <w:r>
        <w:rPr>
          <w:rFonts w:ascii="Roboto Mono" w:eastAsia="Roboto Mono" w:hAnsi="Roboto Mono" w:cs="Roboto Mono"/>
          <w:b/>
          <w:color w:val="202124"/>
          <w:sz w:val="20"/>
          <w:szCs w:val="20"/>
        </w:rPr>
        <w:t xml:space="preserve"> </w:t>
      </w:r>
      <w:r>
        <w:rPr>
          <w:rFonts w:ascii="Roboto Mono" w:eastAsia="Roboto Mono" w:hAnsi="Roboto Mono" w:cs="Roboto Mono"/>
          <w:b/>
          <w:color w:val="0D904F"/>
          <w:sz w:val="20"/>
          <w:szCs w:val="20"/>
        </w:rPr>
        <w:t>`</w:t>
      </w:r>
      <w:proofErr w:type="spellStart"/>
      <w:r>
        <w:rPr>
          <w:rFonts w:ascii="Roboto Mono" w:eastAsia="Roboto Mono" w:hAnsi="Roboto Mono" w:cs="Roboto Mono"/>
          <w:b/>
          <w:color w:val="0D904F"/>
          <w:sz w:val="20"/>
          <w:szCs w:val="20"/>
        </w:rPr>
        <w:t>dunnhumbysql.complete.transaction_data</w:t>
      </w:r>
      <w:proofErr w:type="spellEnd"/>
      <w:r>
        <w:rPr>
          <w:rFonts w:ascii="Roboto Mono" w:eastAsia="Roboto Mono" w:hAnsi="Roboto Mono" w:cs="Roboto Mono"/>
          <w:b/>
          <w:color w:val="0D904F"/>
          <w:sz w:val="20"/>
          <w:szCs w:val="20"/>
        </w:rPr>
        <w:t>`</w:t>
      </w:r>
    </w:p>
    <w:p w14:paraId="1710476B" w14:textId="77777777" w:rsidR="00DB1CC5" w:rsidRDefault="00AB756A">
      <w:pPr>
        <w:shd w:val="clear" w:color="auto" w:fill="FFFFFE"/>
        <w:spacing w:line="32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group</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by</w:t>
      </w:r>
      <w:r>
        <w:rPr>
          <w:rFonts w:ascii="Roboto Mono" w:eastAsia="Roboto Mono" w:hAnsi="Roboto Mono" w:cs="Roboto Mono"/>
          <w:b/>
          <w:color w:val="202124"/>
          <w:sz w:val="20"/>
          <w:szCs w:val="20"/>
        </w:rPr>
        <w:t xml:space="preserve"> WEEK_NO, </w:t>
      </w:r>
      <w:proofErr w:type="spellStart"/>
      <w:r>
        <w:rPr>
          <w:rFonts w:ascii="Roboto Mono" w:eastAsia="Roboto Mono" w:hAnsi="Roboto Mono" w:cs="Roboto Mono"/>
          <w:b/>
          <w:color w:val="202124"/>
          <w:sz w:val="20"/>
          <w:szCs w:val="20"/>
        </w:rPr>
        <w:t>household_key</w:t>
      </w:r>
      <w:proofErr w:type="spellEnd"/>
    </w:p>
    <w:p w14:paraId="1710476C" w14:textId="77777777" w:rsidR="00DB1CC5" w:rsidRDefault="00AB756A">
      <w:pPr>
        <w:shd w:val="clear" w:color="auto" w:fill="FFFFFE"/>
        <w:spacing w:line="320" w:lineRule="auto"/>
        <w:rPr>
          <w:rFonts w:ascii="Roboto Mono" w:eastAsia="Roboto Mono" w:hAnsi="Roboto Mono" w:cs="Roboto Mono"/>
          <w:b/>
          <w:color w:val="37474F"/>
          <w:sz w:val="20"/>
          <w:szCs w:val="20"/>
        </w:rPr>
      </w:pPr>
      <w:r>
        <w:rPr>
          <w:rFonts w:ascii="Roboto Mono" w:eastAsia="Roboto Mono" w:hAnsi="Roboto Mono" w:cs="Roboto Mono"/>
          <w:b/>
          <w:color w:val="37474F"/>
          <w:sz w:val="20"/>
          <w:szCs w:val="20"/>
        </w:rPr>
        <w:t>)</w:t>
      </w:r>
    </w:p>
    <w:p w14:paraId="1710476D" w14:textId="77777777" w:rsidR="00DB1CC5" w:rsidRDefault="00DB1CC5">
      <w:pPr>
        <w:shd w:val="clear" w:color="auto" w:fill="FFFFFE"/>
        <w:spacing w:line="320" w:lineRule="auto"/>
        <w:rPr>
          <w:rFonts w:ascii="Roboto Mono" w:eastAsia="Roboto Mono" w:hAnsi="Roboto Mono" w:cs="Roboto Mono"/>
          <w:b/>
          <w:color w:val="202124"/>
          <w:sz w:val="20"/>
          <w:szCs w:val="20"/>
        </w:rPr>
      </w:pPr>
    </w:p>
    <w:p w14:paraId="1710476E" w14:textId="77777777" w:rsidR="00DB1CC5" w:rsidRDefault="00AB756A">
      <w:pPr>
        <w:shd w:val="clear" w:color="auto" w:fill="FFFFFE"/>
        <w:spacing w:line="320" w:lineRule="auto"/>
        <w:rPr>
          <w:rFonts w:ascii="Roboto Mono" w:eastAsia="Roboto Mono" w:hAnsi="Roboto Mono" w:cs="Roboto Mono"/>
          <w:b/>
          <w:color w:val="3367D6"/>
          <w:sz w:val="20"/>
          <w:szCs w:val="20"/>
        </w:rPr>
      </w:pPr>
      <w:r>
        <w:rPr>
          <w:rFonts w:ascii="Roboto Mono" w:eastAsia="Roboto Mono" w:hAnsi="Roboto Mono" w:cs="Roboto Mono"/>
          <w:b/>
          <w:color w:val="3367D6"/>
          <w:sz w:val="20"/>
          <w:szCs w:val="20"/>
        </w:rPr>
        <w:t>SELECT</w:t>
      </w:r>
    </w:p>
    <w:p w14:paraId="1710476F" w14:textId="77777777" w:rsidR="00DB1CC5" w:rsidRDefault="00AB756A">
      <w:pPr>
        <w:shd w:val="clear" w:color="auto" w:fill="FFFFFE"/>
        <w:spacing w:line="320" w:lineRule="auto"/>
        <w:rPr>
          <w:rFonts w:ascii="Roboto Mono" w:eastAsia="Roboto Mono" w:hAnsi="Roboto Mono" w:cs="Roboto Mono"/>
          <w:b/>
          <w:color w:val="202124"/>
          <w:sz w:val="20"/>
          <w:szCs w:val="20"/>
        </w:rPr>
      </w:pPr>
      <w:r>
        <w:rPr>
          <w:rFonts w:ascii="Roboto Mono" w:eastAsia="Roboto Mono" w:hAnsi="Roboto Mono" w:cs="Roboto Mono"/>
          <w:b/>
          <w:color w:val="202124"/>
          <w:sz w:val="20"/>
          <w:szCs w:val="20"/>
        </w:rPr>
        <w:t xml:space="preserve">   </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w:t>
      </w:r>
    </w:p>
    <w:p w14:paraId="17104770" w14:textId="77777777" w:rsidR="00DB1CC5" w:rsidRDefault="00AB756A">
      <w:pPr>
        <w:shd w:val="clear" w:color="auto" w:fill="FFFFFE"/>
        <w:spacing w:line="320" w:lineRule="auto"/>
        <w:rPr>
          <w:rFonts w:ascii="Roboto Mono" w:eastAsia="Roboto Mono" w:hAnsi="Roboto Mono" w:cs="Roboto Mono"/>
          <w:b/>
          <w:color w:val="202124"/>
          <w:sz w:val="20"/>
          <w:szCs w:val="20"/>
        </w:rPr>
      </w:pP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SUM</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sales</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OVER</w:t>
      </w:r>
      <w:r>
        <w:rPr>
          <w:rFonts w:ascii="Roboto Mono" w:eastAsia="Roboto Mono" w:hAnsi="Roboto Mono" w:cs="Roboto Mono"/>
          <w:b/>
          <w:color w:val="202124"/>
          <w:sz w:val="20"/>
          <w:szCs w:val="20"/>
        </w:rPr>
        <w:t xml:space="preserve"> </w:t>
      </w:r>
      <w:r>
        <w:rPr>
          <w:rFonts w:ascii="Roboto Mono" w:eastAsia="Roboto Mono" w:hAnsi="Roboto Mono" w:cs="Roboto Mono"/>
          <w:b/>
          <w:color w:val="37474F"/>
          <w:sz w:val="20"/>
          <w:szCs w:val="20"/>
        </w:rPr>
        <w:t>(</w:t>
      </w:r>
      <w:r>
        <w:rPr>
          <w:rFonts w:ascii="Roboto Mono" w:eastAsia="Roboto Mono" w:hAnsi="Roboto Mono" w:cs="Roboto Mono"/>
          <w:b/>
          <w:color w:val="3367D6"/>
          <w:sz w:val="20"/>
          <w:szCs w:val="20"/>
        </w:rPr>
        <w:t>PARTITION</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BY</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household_key</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ORDER</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BY</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week_no</w:t>
      </w:r>
      <w:proofErr w:type="spellEnd"/>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AS</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running_total</w:t>
      </w:r>
      <w:proofErr w:type="spellEnd"/>
    </w:p>
    <w:p w14:paraId="17104771" w14:textId="77777777" w:rsidR="00DB1CC5" w:rsidRDefault="00AB756A">
      <w:pPr>
        <w:shd w:val="clear" w:color="auto" w:fill="FFFFFE"/>
        <w:spacing w:line="320" w:lineRule="auto"/>
        <w:rPr>
          <w:rFonts w:ascii="Roboto Mono" w:eastAsia="Roboto Mono" w:hAnsi="Roboto Mono" w:cs="Roboto Mono"/>
          <w:b/>
          <w:color w:val="202124"/>
          <w:sz w:val="20"/>
          <w:szCs w:val="20"/>
        </w:rPr>
      </w:pP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from</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cte</w:t>
      </w:r>
      <w:proofErr w:type="spellEnd"/>
    </w:p>
    <w:p w14:paraId="17104772" w14:textId="77777777" w:rsidR="00DB1CC5" w:rsidRDefault="00AB756A">
      <w:pPr>
        <w:shd w:val="clear" w:color="auto" w:fill="FFFFFE"/>
        <w:spacing w:line="320" w:lineRule="auto"/>
        <w:rPr>
          <w:rFonts w:ascii="Roboto Mono" w:eastAsia="Roboto Mono" w:hAnsi="Roboto Mono" w:cs="Roboto Mono"/>
          <w:b/>
          <w:color w:val="202124"/>
          <w:sz w:val="20"/>
          <w:szCs w:val="20"/>
        </w:rPr>
      </w:pPr>
      <w:r>
        <w:rPr>
          <w:rFonts w:ascii="Roboto Mono" w:eastAsia="Roboto Mono" w:hAnsi="Roboto Mono" w:cs="Roboto Mono"/>
          <w:b/>
          <w:noProof/>
          <w:color w:val="202124"/>
          <w:sz w:val="20"/>
          <w:szCs w:val="20"/>
        </w:rPr>
        <w:drawing>
          <wp:inline distT="114300" distB="114300" distL="114300" distR="114300" wp14:anchorId="171049D5" wp14:editId="171049D6">
            <wp:extent cx="5943600" cy="3670300"/>
            <wp:effectExtent l="0" t="0" r="0" b="0"/>
            <wp:docPr id="9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5943600" cy="3670300"/>
                    </a:xfrm>
                    <a:prstGeom prst="rect">
                      <a:avLst/>
                    </a:prstGeom>
                    <a:ln/>
                  </pic:spPr>
                </pic:pic>
              </a:graphicData>
            </a:graphic>
          </wp:inline>
        </w:drawing>
      </w:r>
    </w:p>
    <w:p w14:paraId="17104773" w14:textId="77777777" w:rsidR="00DB1CC5" w:rsidRDefault="00DB1CC5">
      <w:pPr>
        <w:rPr>
          <w:b/>
          <w:sz w:val="24"/>
          <w:szCs w:val="24"/>
        </w:rPr>
      </w:pPr>
    </w:p>
    <w:p w14:paraId="17104774" w14:textId="77777777" w:rsidR="00DB1CC5" w:rsidRDefault="00AB756A">
      <w:pPr>
        <w:shd w:val="clear" w:color="auto" w:fill="FFFFFE"/>
        <w:spacing w:line="320" w:lineRule="auto"/>
        <w:rPr>
          <w:rFonts w:ascii="Roboto Mono" w:eastAsia="Roboto Mono" w:hAnsi="Roboto Mono" w:cs="Roboto Mono"/>
          <w:b/>
          <w:color w:val="202124"/>
          <w:sz w:val="24"/>
          <w:szCs w:val="24"/>
        </w:rPr>
      </w:pPr>
      <w:r>
        <w:rPr>
          <w:rFonts w:ascii="Roboto Mono" w:eastAsia="Roboto Mono" w:hAnsi="Roboto Mono" w:cs="Roboto Mono"/>
          <w:b/>
          <w:color w:val="202124"/>
          <w:sz w:val="24"/>
          <w:szCs w:val="24"/>
        </w:rPr>
        <w:t>7. Find the weekly change in Revenue Per Account (RPA) (spending by each customer compared to last week)(use lag function)</w:t>
      </w:r>
    </w:p>
    <w:p w14:paraId="17104775" w14:textId="77777777" w:rsidR="00DB1CC5" w:rsidRDefault="00DB1CC5">
      <w:pPr>
        <w:shd w:val="clear" w:color="auto" w:fill="FFFFFE"/>
        <w:spacing w:line="320" w:lineRule="auto"/>
        <w:rPr>
          <w:rFonts w:ascii="Roboto Mono" w:eastAsia="Roboto Mono" w:hAnsi="Roboto Mono" w:cs="Roboto Mono"/>
          <w:b/>
          <w:color w:val="202124"/>
          <w:sz w:val="24"/>
          <w:szCs w:val="24"/>
        </w:rPr>
      </w:pPr>
    </w:p>
    <w:p w14:paraId="17104776" w14:textId="77777777" w:rsidR="00DB1CC5" w:rsidRDefault="00AB756A">
      <w:pPr>
        <w:shd w:val="clear" w:color="auto" w:fill="FFFFFE"/>
        <w:spacing w:line="320" w:lineRule="auto"/>
        <w:rPr>
          <w:rFonts w:ascii="Roboto Mono" w:eastAsia="Roboto Mono" w:hAnsi="Roboto Mono" w:cs="Roboto Mono"/>
          <w:b/>
          <w:color w:val="37474F"/>
        </w:rPr>
      </w:pPr>
      <w:r>
        <w:rPr>
          <w:rFonts w:ascii="Roboto Mono" w:eastAsia="Roboto Mono" w:hAnsi="Roboto Mono" w:cs="Roboto Mono"/>
          <w:b/>
          <w:color w:val="3367D6"/>
        </w:rPr>
        <w:t>with</w:t>
      </w:r>
      <w:r>
        <w:rPr>
          <w:rFonts w:ascii="Roboto Mono" w:eastAsia="Roboto Mono" w:hAnsi="Roboto Mono" w:cs="Roboto Mono"/>
          <w:b/>
          <w:color w:val="202124"/>
        </w:rPr>
        <w:t xml:space="preserve"> </w:t>
      </w:r>
      <w:proofErr w:type="spellStart"/>
      <w:r>
        <w:rPr>
          <w:rFonts w:ascii="Roboto Mono" w:eastAsia="Roboto Mono" w:hAnsi="Roboto Mono" w:cs="Roboto Mono"/>
          <w:b/>
          <w:color w:val="202124"/>
        </w:rPr>
        <w:t>cte</w:t>
      </w:r>
      <w:proofErr w:type="spellEnd"/>
      <w:r>
        <w:rPr>
          <w:rFonts w:ascii="Roboto Mono" w:eastAsia="Roboto Mono" w:hAnsi="Roboto Mono" w:cs="Roboto Mono"/>
          <w:b/>
          <w:color w:val="202124"/>
        </w:rPr>
        <w:t xml:space="preserve"> </w:t>
      </w:r>
      <w:r>
        <w:rPr>
          <w:rFonts w:ascii="Roboto Mono" w:eastAsia="Roboto Mono" w:hAnsi="Roboto Mono" w:cs="Roboto Mono"/>
          <w:b/>
          <w:color w:val="3367D6"/>
        </w:rPr>
        <w:t>as</w:t>
      </w:r>
      <w:r>
        <w:rPr>
          <w:rFonts w:ascii="Roboto Mono" w:eastAsia="Roboto Mono" w:hAnsi="Roboto Mono" w:cs="Roboto Mono"/>
          <w:b/>
          <w:color w:val="37474F"/>
        </w:rPr>
        <w:t>(</w:t>
      </w:r>
    </w:p>
    <w:p w14:paraId="17104777" w14:textId="77777777" w:rsidR="00DB1CC5" w:rsidRDefault="00AB756A">
      <w:pPr>
        <w:shd w:val="clear" w:color="auto" w:fill="FFFFFE"/>
        <w:spacing w:line="320" w:lineRule="auto"/>
        <w:rPr>
          <w:rFonts w:ascii="Roboto Mono" w:eastAsia="Roboto Mono" w:hAnsi="Roboto Mono" w:cs="Roboto Mono"/>
          <w:b/>
          <w:color w:val="202124"/>
        </w:rPr>
      </w:pPr>
      <w:r>
        <w:rPr>
          <w:rFonts w:ascii="Roboto Mono" w:eastAsia="Roboto Mono" w:hAnsi="Roboto Mono" w:cs="Roboto Mono"/>
          <w:b/>
          <w:color w:val="3367D6"/>
        </w:rPr>
        <w:t>select</w:t>
      </w:r>
      <w:r>
        <w:rPr>
          <w:rFonts w:ascii="Roboto Mono" w:eastAsia="Roboto Mono" w:hAnsi="Roboto Mono" w:cs="Roboto Mono"/>
          <w:b/>
          <w:color w:val="202124"/>
        </w:rPr>
        <w:t xml:space="preserve"> WEEK_NO , </w:t>
      </w:r>
      <w:proofErr w:type="spellStart"/>
      <w:r>
        <w:rPr>
          <w:rFonts w:ascii="Roboto Mono" w:eastAsia="Roboto Mono" w:hAnsi="Roboto Mono" w:cs="Roboto Mono"/>
          <w:b/>
          <w:color w:val="202124"/>
        </w:rPr>
        <w:t>household_key</w:t>
      </w:r>
      <w:proofErr w:type="spellEnd"/>
      <w:r>
        <w:rPr>
          <w:rFonts w:ascii="Roboto Mono" w:eastAsia="Roboto Mono" w:hAnsi="Roboto Mono" w:cs="Roboto Mono"/>
          <w:b/>
          <w:color w:val="202124"/>
        </w:rPr>
        <w:t xml:space="preserve"> , </w:t>
      </w:r>
      <w:r>
        <w:rPr>
          <w:rFonts w:ascii="Roboto Mono" w:eastAsia="Roboto Mono" w:hAnsi="Roboto Mono" w:cs="Roboto Mono"/>
          <w:b/>
          <w:color w:val="3367D6"/>
        </w:rPr>
        <w:t>sum</w:t>
      </w:r>
      <w:r>
        <w:rPr>
          <w:rFonts w:ascii="Roboto Mono" w:eastAsia="Roboto Mono" w:hAnsi="Roboto Mono" w:cs="Roboto Mono"/>
          <w:b/>
          <w:color w:val="37474F"/>
        </w:rPr>
        <w:t>(</w:t>
      </w:r>
      <w:r>
        <w:rPr>
          <w:rFonts w:ascii="Roboto Mono" w:eastAsia="Roboto Mono" w:hAnsi="Roboto Mono" w:cs="Roboto Mono"/>
          <w:b/>
          <w:color w:val="202124"/>
        </w:rPr>
        <w:t>SALES_VALUE</w:t>
      </w:r>
      <w:r>
        <w:rPr>
          <w:rFonts w:ascii="Roboto Mono" w:eastAsia="Roboto Mono" w:hAnsi="Roboto Mono" w:cs="Roboto Mono"/>
          <w:b/>
          <w:color w:val="37474F"/>
        </w:rPr>
        <w:t>)</w:t>
      </w:r>
      <w:r>
        <w:rPr>
          <w:rFonts w:ascii="Roboto Mono" w:eastAsia="Roboto Mono" w:hAnsi="Roboto Mono" w:cs="Roboto Mono"/>
          <w:b/>
          <w:color w:val="202124"/>
        </w:rPr>
        <w:t xml:space="preserve"> </w:t>
      </w:r>
      <w:r>
        <w:rPr>
          <w:rFonts w:ascii="Roboto Mono" w:eastAsia="Roboto Mono" w:hAnsi="Roboto Mono" w:cs="Roboto Mono"/>
          <w:b/>
          <w:color w:val="3367D6"/>
        </w:rPr>
        <w:t>as</w:t>
      </w:r>
      <w:r>
        <w:rPr>
          <w:rFonts w:ascii="Roboto Mono" w:eastAsia="Roboto Mono" w:hAnsi="Roboto Mono" w:cs="Roboto Mono"/>
          <w:b/>
          <w:color w:val="202124"/>
        </w:rPr>
        <w:t xml:space="preserve"> sales</w:t>
      </w:r>
    </w:p>
    <w:p w14:paraId="17104778" w14:textId="77777777" w:rsidR="00DB1CC5" w:rsidRDefault="00AB756A">
      <w:pPr>
        <w:shd w:val="clear" w:color="auto" w:fill="FFFFFE"/>
        <w:spacing w:line="320" w:lineRule="auto"/>
        <w:rPr>
          <w:rFonts w:ascii="Roboto Mono" w:eastAsia="Roboto Mono" w:hAnsi="Roboto Mono" w:cs="Roboto Mono"/>
          <w:b/>
          <w:color w:val="0D904F"/>
        </w:rPr>
      </w:pPr>
      <w:r>
        <w:rPr>
          <w:rFonts w:ascii="Roboto Mono" w:eastAsia="Roboto Mono" w:hAnsi="Roboto Mono" w:cs="Roboto Mono"/>
          <w:b/>
          <w:color w:val="3367D6"/>
        </w:rPr>
        <w:t>FROM</w:t>
      </w:r>
      <w:r>
        <w:rPr>
          <w:rFonts w:ascii="Roboto Mono" w:eastAsia="Roboto Mono" w:hAnsi="Roboto Mono" w:cs="Roboto Mono"/>
          <w:b/>
          <w:color w:val="202124"/>
        </w:rPr>
        <w:t xml:space="preserve"> </w:t>
      </w:r>
      <w:r>
        <w:rPr>
          <w:rFonts w:ascii="Roboto Mono" w:eastAsia="Roboto Mono" w:hAnsi="Roboto Mono" w:cs="Roboto Mono"/>
          <w:b/>
          <w:color w:val="0D904F"/>
        </w:rPr>
        <w:t>`</w:t>
      </w:r>
      <w:proofErr w:type="spellStart"/>
      <w:r>
        <w:rPr>
          <w:rFonts w:ascii="Roboto Mono" w:eastAsia="Roboto Mono" w:hAnsi="Roboto Mono" w:cs="Roboto Mono"/>
          <w:b/>
          <w:color w:val="0D904F"/>
        </w:rPr>
        <w:t>dunnhumbysql.complete.transaction_data</w:t>
      </w:r>
      <w:proofErr w:type="spellEnd"/>
      <w:r>
        <w:rPr>
          <w:rFonts w:ascii="Roboto Mono" w:eastAsia="Roboto Mono" w:hAnsi="Roboto Mono" w:cs="Roboto Mono"/>
          <w:b/>
          <w:color w:val="0D904F"/>
        </w:rPr>
        <w:t>`</w:t>
      </w:r>
    </w:p>
    <w:p w14:paraId="17104779" w14:textId="77777777" w:rsidR="00DB1CC5" w:rsidRDefault="00AB756A">
      <w:pPr>
        <w:shd w:val="clear" w:color="auto" w:fill="FFFFFE"/>
        <w:spacing w:line="320" w:lineRule="auto"/>
        <w:rPr>
          <w:rFonts w:ascii="Roboto Mono" w:eastAsia="Roboto Mono" w:hAnsi="Roboto Mono" w:cs="Roboto Mono"/>
          <w:b/>
          <w:color w:val="202124"/>
        </w:rPr>
      </w:pPr>
      <w:r>
        <w:rPr>
          <w:rFonts w:ascii="Roboto Mono" w:eastAsia="Roboto Mono" w:hAnsi="Roboto Mono" w:cs="Roboto Mono"/>
          <w:b/>
          <w:color w:val="3367D6"/>
        </w:rPr>
        <w:lastRenderedPageBreak/>
        <w:t>group</w:t>
      </w:r>
      <w:r>
        <w:rPr>
          <w:rFonts w:ascii="Roboto Mono" w:eastAsia="Roboto Mono" w:hAnsi="Roboto Mono" w:cs="Roboto Mono"/>
          <w:b/>
          <w:color w:val="202124"/>
        </w:rPr>
        <w:t xml:space="preserve"> </w:t>
      </w:r>
      <w:r>
        <w:rPr>
          <w:rFonts w:ascii="Roboto Mono" w:eastAsia="Roboto Mono" w:hAnsi="Roboto Mono" w:cs="Roboto Mono"/>
          <w:b/>
          <w:color w:val="3367D6"/>
        </w:rPr>
        <w:t>by</w:t>
      </w:r>
      <w:r>
        <w:rPr>
          <w:rFonts w:ascii="Roboto Mono" w:eastAsia="Roboto Mono" w:hAnsi="Roboto Mono" w:cs="Roboto Mono"/>
          <w:b/>
          <w:color w:val="202124"/>
        </w:rPr>
        <w:t xml:space="preserve"> WEEK_NO, </w:t>
      </w:r>
      <w:proofErr w:type="spellStart"/>
      <w:r>
        <w:rPr>
          <w:rFonts w:ascii="Roboto Mono" w:eastAsia="Roboto Mono" w:hAnsi="Roboto Mono" w:cs="Roboto Mono"/>
          <w:b/>
          <w:color w:val="202124"/>
        </w:rPr>
        <w:t>household_key</w:t>
      </w:r>
      <w:proofErr w:type="spellEnd"/>
    </w:p>
    <w:p w14:paraId="1710477A" w14:textId="77777777" w:rsidR="00DB1CC5" w:rsidRDefault="00AB756A">
      <w:pPr>
        <w:shd w:val="clear" w:color="auto" w:fill="FFFFFE"/>
        <w:spacing w:line="320" w:lineRule="auto"/>
        <w:rPr>
          <w:rFonts w:ascii="Roboto Mono" w:eastAsia="Roboto Mono" w:hAnsi="Roboto Mono" w:cs="Roboto Mono"/>
          <w:b/>
          <w:color w:val="37474F"/>
        </w:rPr>
      </w:pPr>
      <w:r>
        <w:rPr>
          <w:rFonts w:ascii="Roboto Mono" w:eastAsia="Roboto Mono" w:hAnsi="Roboto Mono" w:cs="Roboto Mono"/>
          <w:b/>
          <w:color w:val="37474F"/>
        </w:rPr>
        <w:t>)</w:t>
      </w:r>
    </w:p>
    <w:p w14:paraId="1710477B" w14:textId="77777777" w:rsidR="00DB1CC5" w:rsidRDefault="00AB756A">
      <w:pPr>
        <w:shd w:val="clear" w:color="auto" w:fill="FFFFFE"/>
        <w:spacing w:line="320" w:lineRule="auto"/>
        <w:rPr>
          <w:rFonts w:ascii="Roboto Mono" w:eastAsia="Roboto Mono" w:hAnsi="Roboto Mono" w:cs="Roboto Mono"/>
          <w:b/>
          <w:color w:val="202124"/>
        </w:rPr>
      </w:pPr>
      <w:r>
        <w:rPr>
          <w:rFonts w:ascii="Roboto Mono" w:eastAsia="Roboto Mono" w:hAnsi="Roboto Mono" w:cs="Roboto Mono"/>
          <w:b/>
          <w:color w:val="202124"/>
        </w:rPr>
        <w:t xml:space="preserve"> </w:t>
      </w:r>
    </w:p>
    <w:p w14:paraId="1710477C" w14:textId="77777777" w:rsidR="00DB1CC5" w:rsidRDefault="00AB756A">
      <w:pPr>
        <w:shd w:val="clear" w:color="auto" w:fill="FFFFFE"/>
        <w:spacing w:line="320" w:lineRule="auto"/>
        <w:rPr>
          <w:rFonts w:ascii="Roboto Mono" w:eastAsia="Roboto Mono" w:hAnsi="Roboto Mono" w:cs="Roboto Mono"/>
          <w:b/>
          <w:color w:val="3367D6"/>
        </w:rPr>
      </w:pPr>
      <w:r>
        <w:rPr>
          <w:rFonts w:ascii="Roboto Mono" w:eastAsia="Roboto Mono" w:hAnsi="Roboto Mono" w:cs="Roboto Mono"/>
          <w:b/>
          <w:color w:val="3367D6"/>
        </w:rPr>
        <w:t>SELECT</w:t>
      </w:r>
    </w:p>
    <w:p w14:paraId="1710477D" w14:textId="77777777" w:rsidR="00DB1CC5" w:rsidRDefault="00AB756A">
      <w:pPr>
        <w:shd w:val="clear" w:color="auto" w:fill="FFFFFE"/>
        <w:spacing w:line="320" w:lineRule="auto"/>
        <w:rPr>
          <w:rFonts w:ascii="Roboto Mono" w:eastAsia="Roboto Mono" w:hAnsi="Roboto Mono" w:cs="Roboto Mono"/>
          <w:b/>
          <w:color w:val="202124"/>
        </w:rPr>
      </w:pPr>
      <w:r>
        <w:rPr>
          <w:rFonts w:ascii="Roboto Mono" w:eastAsia="Roboto Mono" w:hAnsi="Roboto Mono" w:cs="Roboto Mono"/>
          <w:b/>
          <w:color w:val="202124"/>
        </w:rPr>
        <w:t xml:space="preserve">   </w:t>
      </w:r>
      <w:r>
        <w:rPr>
          <w:rFonts w:ascii="Roboto Mono" w:eastAsia="Roboto Mono" w:hAnsi="Roboto Mono" w:cs="Roboto Mono"/>
          <w:b/>
          <w:color w:val="37474F"/>
        </w:rPr>
        <w:t>*</w:t>
      </w:r>
      <w:r>
        <w:rPr>
          <w:rFonts w:ascii="Roboto Mono" w:eastAsia="Roboto Mono" w:hAnsi="Roboto Mono" w:cs="Roboto Mono"/>
          <w:b/>
          <w:color w:val="202124"/>
        </w:rPr>
        <w:t>,</w:t>
      </w:r>
    </w:p>
    <w:p w14:paraId="1710477E" w14:textId="77777777" w:rsidR="00DB1CC5" w:rsidRDefault="00AB756A">
      <w:pPr>
        <w:shd w:val="clear" w:color="auto" w:fill="FFFFFE"/>
        <w:spacing w:line="320" w:lineRule="auto"/>
        <w:rPr>
          <w:rFonts w:ascii="Roboto Mono" w:eastAsia="Roboto Mono" w:hAnsi="Roboto Mono" w:cs="Roboto Mono"/>
          <w:b/>
          <w:color w:val="202124"/>
        </w:rPr>
      </w:pPr>
      <w:r>
        <w:rPr>
          <w:rFonts w:ascii="Roboto Mono" w:eastAsia="Roboto Mono" w:hAnsi="Roboto Mono" w:cs="Roboto Mono"/>
          <w:b/>
          <w:color w:val="202124"/>
        </w:rPr>
        <w:t xml:space="preserve">  </w:t>
      </w:r>
      <w:r>
        <w:rPr>
          <w:rFonts w:ascii="Roboto Mono" w:eastAsia="Roboto Mono" w:hAnsi="Roboto Mono" w:cs="Roboto Mono"/>
          <w:b/>
          <w:color w:val="3367D6"/>
        </w:rPr>
        <w:t>lag</w:t>
      </w:r>
      <w:r>
        <w:rPr>
          <w:rFonts w:ascii="Roboto Mono" w:eastAsia="Roboto Mono" w:hAnsi="Roboto Mono" w:cs="Roboto Mono"/>
          <w:b/>
          <w:color w:val="37474F"/>
        </w:rPr>
        <w:t>(</w:t>
      </w:r>
      <w:r>
        <w:rPr>
          <w:rFonts w:ascii="Roboto Mono" w:eastAsia="Roboto Mono" w:hAnsi="Roboto Mono" w:cs="Roboto Mono"/>
          <w:b/>
          <w:color w:val="202124"/>
        </w:rPr>
        <w:t>sales</w:t>
      </w:r>
      <w:r>
        <w:rPr>
          <w:rFonts w:ascii="Roboto Mono" w:eastAsia="Roboto Mono" w:hAnsi="Roboto Mono" w:cs="Roboto Mono"/>
          <w:b/>
          <w:color w:val="37474F"/>
        </w:rPr>
        <w:t>)</w:t>
      </w:r>
      <w:r>
        <w:rPr>
          <w:rFonts w:ascii="Roboto Mono" w:eastAsia="Roboto Mono" w:hAnsi="Roboto Mono" w:cs="Roboto Mono"/>
          <w:b/>
          <w:color w:val="3367D6"/>
        </w:rPr>
        <w:t>OVER</w:t>
      </w:r>
      <w:r>
        <w:rPr>
          <w:rFonts w:ascii="Roboto Mono" w:eastAsia="Roboto Mono" w:hAnsi="Roboto Mono" w:cs="Roboto Mono"/>
          <w:b/>
          <w:color w:val="202124"/>
        </w:rPr>
        <w:t xml:space="preserve"> </w:t>
      </w:r>
      <w:r>
        <w:rPr>
          <w:rFonts w:ascii="Roboto Mono" w:eastAsia="Roboto Mono" w:hAnsi="Roboto Mono" w:cs="Roboto Mono"/>
          <w:b/>
          <w:color w:val="37474F"/>
        </w:rPr>
        <w:t>(</w:t>
      </w:r>
      <w:r>
        <w:rPr>
          <w:rFonts w:ascii="Roboto Mono" w:eastAsia="Roboto Mono" w:hAnsi="Roboto Mono" w:cs="Roboto Mono"/>
          <w:b/>
          <w:color w:val="3367D6"/>
        </w:rPr>
        <w:t>PARTITION</w:t>
      </w:r>
      <w:r>
        <w:rPr>
          <w:rFonts w:ascii="Roboto Mono" w:eastAsia="Roboto Mono" w:hAnsi="Roboto Mono" w:cs="Roboto Mono"/>
          <w:b/>
          <w:color w:val="202124"/>
        </w:rPr>
        <w:t xml:space="preserve"> </w:t>
      </w:r>
      <w:r>
        <w:rPr>
          <w:rFonts w:ascii="Roboto Mono" w:eastAsia="Roboto Mono" w:hAnsi="Roboto Mono" w:cs="Roboto Mono"/>
          <w:b/>
          <w:color w:val="3367D6"/>
        </w:rPr>
        <w:t>BY</w:t>
      </w:r>
      <w:r>
        <w:rPr>
          <w:rFonts w:ascii="Roboto Mono" w:eastAsia="Roboto Mono" w:hAnsi="Roboto Mono" w:cs="Roboto Mono"/>
          <w:b/>
          <w:color w:val="202124"/>
        </w:rPr>
        <w:t xml:space="preserve"> </w:t>
      </w:r>
      <w:proofErr w:type="spellStart"/>
      <w:r>
        <w:rPr>
          <w:rFonts w:ascii="Roboto Mono" w:eastAsia="Roboto Mono" w:hAnsi="Roboto Mono" w:cs="Roboto Mono"/>
          <w:b/>
          <w:color w:val="202124"/>
        </w:rPr>
        <w:t>household_key</w:t>
      </w:r>
      <w:proofErr w:type="spellEnd"/>
      <w:r>
        <w:rPr>
          <w:rFonts w:ascii="Roboto Mono" w:eastAsia="Roboto Mono" w:hAnsi="Roboto Mono" w:cs="Roboto Mono"/>
          <w:b/>
          <w:color w:val="202124"/>
        </w:rPr>
        <w:t xml:space="preserve"> </w:t>
      </w:r>
      <w:r>
        <w:rPr>
          <w:rFonts w:ascii="Roboto Mono" w:eastAsia="Roboto Mono" w:hAnsi="Roboto Mono" w:cs="Roboto Mono"/>
          <w:b/>
          <w:color w:val="3367D6"/>
        </w:rPr>
        <w:t>ORDER</w:t>
      </w:r>
      <w:r>
        <w:rPr>
          <w:rFonts w:ascii="Roboto Mono" w:eastAsia="Roboto Mono" w:hAnsi="Roboto Mono" w:cs="Roboto Mono"/>
          <w:b/>
          <w:color w:val="202124"/>
        </w:rPr>
        <w:t xml:space="preserve"> </w:t>
      </w:r>
      <w:r>
        <w:rPr>
          <w:rFonts w:ascii="Roboto Mono" w:eastAsia="Roboto Mono" w:hAnsi="Roboto Mono" w:cs="Roboto Mono"/>
          <w:b/>
          <w:color w:val="3367D6"/>
        </w:rPr>
        <w:t>BY</w:t>
      </w:r>
      <w:r>
        <w:rPr>
          <w:rFonts w:ascii="Roboto Mono" w:eastAsia="Roboto Mono" w:hAnsi="Roboto Mono" w:cs="Roboto Mono"/>
          <w:b/>
          <w:color w:val="202124"/>
        </w:rPr>
        <w:t xml:space="preserve"> </w:t>
      </w:r>
      <w:proofErr w:type="spellStart"/>
      <w:r>
        <w:rPr>
          <w:rFonts w:ascii="Roboto Mono" w:eastAsia="Roboto Mono" w:hAnsi="Roboto Mono" w:cs="Roboto Mono"/>
          <w:b/>
          <w:color w:val="202124"/>
        </w:rPr>
        <w:t>week_no</w:t>
      </w:r>
      <w:proofErr w:type="spellEnd"/>
      <w:r>
        <w:rPr>
          <w:rFonts w:ascii="Roboto Mono" w:eastAsia="Roboto Mono" w:hAnsi="Roboto Mono" w:cs="Roboto Mono"/>
          <w:b/>
          <w:color w:val="37474F"/>
        </w:rPr>
        <w:t>)</w:t>
      </w:r>
      <w:r>
        <w:rPr>
          <w:rFonts w:ascii="Roboto Mono" w:eastAsia="Roboto Mono" w:hAnsi="Roboto Mono" w:cs="Roboto Mono"/>
          <w:b/>
          <w:color w:val="202124"/>
        </w:rPr>
        <w:t xml:space="preserve"> </w:t>
      </w:r>
      <w:r>
        <w:rPr>
          <w:rFonts w:ascii="Roboto Mono" w:eastAsia="Roboto Mono" w:hAnsi="Roboto Mono" w:cs="Roboto Mono"/>
          <w:b/>
          <w:color w:val="3367D6"/>
        </w:rPr>
        <w:t>as</w:t>
      </w:r>
      <w:r>
        <w:rPr>
          <w:rFonts w:ascii="Roboto Mono" w:eastAsia="Roboto Mono" w:hAnsi="Roboto Mono" w:cs="Roboto Mono"/>
          <w:b/>
          <w:color w:val="202124"/>
        </w:rPr>
        <w:t xml:space="preserve"> </w:t>
      </w:r>
      <w:proofErr w:type="spellStart"/>
      <w:r>
        <w:rPr>
          <w:rFonts w:ascii="Roboto Mono" w:eastAsia="Roboto Mono" w:hAnsi="Roboto Mono" w:cs="Roboto Mono"/>
          <w:b/>
          <w:color w:val="202124"/>
        </w:rPr>
        <w:t>diff_spend</w:t>
      </w:r>
      <w:proofErr w:type="spellEnd"/>
      <w:r>
        <w:rPr>
          <w:rFonts w:ascii="Roboto Mono" w:eastAsia="Roboto Mono" w:hAnsi="Roboto Mono" w:cs="Roboto Mono"/>
          <w:b/>
          <w:color w:val="202124"/>
        </w:rPr>
        <w:t>,</w:t>
      </w:r>
    </w:p>
    <w:p w14:paraId="1710477F" w14:textId="77777777" w:rsidR="00DB1CC5" w:rsidRDefault="00AB756A">
      <w:pPr>
        <w:shd w:val="clear" w:color="auto" w:fill="FFFFFE"/>
        <w:spacing w:line="320" w:lineRule="auto"/>
        <w:rPr>
          <w:rFonts w:ascii="Roboto Mono" w:eastAsia="Roboto Mono" w:hAnsi="Roboto Mono" w:cs="Roboto Mono"/>
          <w:b/>
          <w:color w:val="202124"/>
        </w:rPr>
      </w:pPr>
      <w:r>
        <w:rPr>
          <w:rFonts w:ascii="Roboto Mono" w:eastAsia="Roboto Mono" w:hAnsi="Roboto Mono" w:cs="Roboto Mono"/>
          <w:b/>
          <w:color w:val="202124"/>
        </w:rPr>
        <w:t xml:space="preserve">  </w:t>
      </w:r>
      <w:r>
        <w:rPr>
          <w:rFonts w:ascii="Roboto Mono" w:eastAsia="Roboto Mono" w:hAnsi="Roboto Mono" w:cs="Roboto Mono"/>
          <w:b/>
          <w:color w:val="3367D6"/>
        </w:rPr>
        <w:t>from</w:t>
      </w:r>
      <w:r>
        <w:rPr>
          <w:rFonts w:ascii="Roboto Mono" w:eastAsia="Roboto Mono" w:hAnsi="Roboto Mono" w:cs="Roboto Mono"/>
          <w:b/>
          <w:color w:val="202124"/>
        </w:rPr>
        <w:t xml:space="preserve"> </w:t>
      </w:r>
      <w:proofErr w:type="spellStart"/>
      <w:r>
        <w:rPr>
          <w:rFonts w:ascii="Roboto Mono" w:eastAsia="Roboto Mono" w:hAnsi="Roboto Mono" w:cs="Roboto Mono"/>
          <w:b/>
          <w:color w:val="202124"/>
        </w:rPr>
        <w:t>cte</w:t>
      </w:r>
      <w:proofErr w:type="spellEnd"/>
    </w:p>
    <w:p w14:paraId="17104780" w14:textId="77777777" w:rsidR="00DB1CC5" w:rsidRDefault="00AB756A">
      <w:pPr>
        <w:shd w:val="clear" w:color="auto" w:fill="FFFFFE"/>
        <w:spacing w:line="320" w:lineRule="auto"/>
        <w:rPr>
          <w:rFonts w:ascii="Roboto Mono" w:eastAsia="Roboto Mono" w:hAnsi="Roboto Mono" w:cs="Roboto Mono"/>
          <w:b/>
          <w:color w:val="202124"/>
          <w:sz w:val="24"/>
          <w:szCs w:val="24"/>
        </w:rPr>
      </w:pPr>
      <w:r>
        <w:rPr>
          <w:rFonts w:ascii="Roboto Mono" w:eastAsia="Roboto Mono" w:hAnsi="Roboto Mono" w:cs="Roboto Mono"/>
          <w:b/>
          <w:noProof/>
          <w:color w:val="202124"/>
          <w:sz w:val="24"/>
          <w:szCs w:val="24"/>
        </w:rPr>
        <w:drawing>
          <wp:inline distT="114300" distB="114300" distL="114300" distR="114300" wp14:anchorId="171049D7" wp14:editId="171049D8">
            <wp:extent cx="5943600" cy="3124200"/>
            <wp:effectExtent l="0" t="0" r="0" b="0"/>
            <wp:docPr id="9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943600" cy="3124200"/>
                    </a:xfrm>
                    <a:prstGeom prst="rect">
                      <a:avLst/>
                    </a:prstGeom>
                    <a:ln/>
                  </pic:spPr>
                </pic:pic>
              </a:graphicData>
            </a:graphic>
          </wp:inline>
        </w:drawing>
      </w:r>
    </w:p>
    <w:p w14:paraId="17104781" w14:textId="77777777" w:rsidR="00DB1CC5" w:rsidRDefault="00AB756A">
      <w:pPr>
        <w:shd w:val="clear" w:color="auto" w:fill="FFFFFE"/>
        <w:spacing w:line="320" w:lineRule="auto"/>
        <w:rPr>
          <w:rFonts w:ascii="Roboto Mono" w:eastAsia="Roboto Mono" w:hAnsi="Roboto Mono" w:cs="Roboto Mono"/>
          <w:b/>
          <w:color w:val="202124"/>
          <w:sz w:val="24"/>
          <w:szCs w:val="24"/>
        </w:rPr>
      </w:pPr>
      <w:r>
        <w:rPr>
          <w:rFonts w:ascii="Roboto Mono" w:eastAsia="Roboto Mono" w:hAnsi="Roboto Mono" w:cs="Roboto Mono"/>
          <w:b/>
          <w:color w:val="202124"/>
          <w:sz w:val="24"/>
          <w:szCs w:val="24"/>
        </w:rPr>
        <w:t>8. Find number of returning customers and percent of returning customers for all week</w:t>
      </w:r>
    </w:p>
    <w:p w14:paraId="17104782" w14:textId="77777777" w:rsidR="00DB1CC5" w:rsidRDefault="00AB756A">
      <w:pPr>
        <w:shd w:val="clear" w:color="auto" w:fill="FFFFFE"/>
        <w:spacing w:line="320" w:lineRule="auto"/>
        <w:ind w:left="720"/>
        <w:rPr>
          <w:rFonts w:ascii="Roboto Mono" w:eastAsia="Roboto Mono" w:hAnsi="Roboto Mono" w:cs="Roboto Mono"/>
          <w:b/>
          <w:color w:val="37474F"/>
          <w:sz w:val="20"/>
          <w:szCs w:val="20"/>
        </w:rPr>
      </w:pPr>
      <w:r>
        <w:rPr>
          <w:rFonts w:ascii="Roboto Mono" w:eastAsia="Roboto Mono" w:hAnsi="Roboto Mono" w:cs="Roboto Mono"/>
          <w:b/>
          <w:color w:val="3367D6"/>
          <w:sz w:val="20"/>
          <w:szCs w:val="20"/>
        </w:rPr>
        <w:t>with</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cte</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as</w:t>
      </w:r>
      <w:r>
        <w:rPr>
          <w:rFonts w:ascii="Roboto Mono" w:eastAsia="Roboto Mono" w:hAnsi="Roboto Mono" w:cs="Roboto Mono"/>
          <w:b/>
          <w:color w:val="37474F"/>
          <w:sz w:val="20"/>
          <w:szCs w:val="20"/>
        </w:rPr>
        <w:t>(</w:t>
      </w:r>
    </w:p>
    <w:p w14:paraId="17104783" w14:textId="77777777" w:rsidR="00DB1CC5" w:rsidRDefault="00AB756A">
      <w:pPr>
        <w:shd w:val="clear" w:color="auto" w:fill="FFFFFE"/>
        <w:spacing w:line="320" w:lineRule="auto"/>
        <w:ind w:left="720"/>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select</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b.week_no</w:t>
      </w:r>
      <w:proofErr w:type="spellEnd"/>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a.household_key</w:t>
      </w:r>
      <w:proofErr w:type="spellEnd"/>
      <w:r>
        <w:rPr>
          <w:rFonts w:ascii="Roboto Mono" w:eastAsia="Roboto Mono" w:hAnsi="Roboto Mono" w:cs="Roboto Mono"/>
          <w:b/>
          <w:color w:val="202124"/>
          <w:sz w:val="20"/>
          <w:szCs w:val="20"/>
        </w:rPr>
        <w:t xml:space="preserve">, </w:t>
      </w:r>
    </w:p>
    <w:p w14:paraId="17104784" w14:textId="77777777" w:rsidR="00DB1CC5" w:rsidRDefault="00AB756A">
      <w:pPr>
        <w:shd w:val="clear" w:color="auto" w:fill="FFFFFE"/>
        <w:spacing w:line="320" w:lineRule="auto"/>
        <w:ind w:left="720"/>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CASE when</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min</w:t>
      </w:r>
      <w:r>
        <w:rPr>
          <w:rFonts w:ascii="Roboto Mono" w:eastAsia="Roboto Mono" w:hAnsi="Roboto Mono" w:cs="Roboto Mono"/>
          <w:b/>
          <w:color w:val="37474F"/>
          <w:sz w:val="20"/>
          <w:szCs w:val="20"/>
        </w:rPr>
        <w:t>(</w:t>
      </w:r>
      <w:proofErr w:type="spellStart"/>
      <w:r>
        <w:rPr>
          <w:rFonts w:ascii="Roboto Mono" w:eastAsia="Roboto Mono" w:hAnsi="Roboto Mono" w:cs="Roboto Mono"/>
          <w:b/>
          <w:color w:val="202124"/>
          <w:sz w:val="20"/>
          <w:szCs w:val="20"/>
        </w:rPr>
        <w:t>a.week_no</w:t>
      </w:r>
      <w:proofErr w:type="spellEnd"/>
      <w:r>
        <w:rPr>
          <w:rFonts w:ascii="Roboto Mono" w:eastAsia="Roboto Mono" w:hAnsi="Roboto Mono" w:cs="Roboto Mono"/>
          <w:b/>
          <w:color w:val="37474F"/>
          <w:sz w:val="20"/>
          <w:szCs w:val="20"/>
        </w:rPr>
        <w:t>)&lt;</w:t>
      </w:r>
      <w:proofErr w:type="spellStart"/>
      <w:r>
        <w:rPr>
          <w:rFonts w:ascii="Roboto Mono" w:eastAsia="Roboto Mono" w:hAnsi="Roboto Mono" w:cs="Roboto Mono"/>
          <w:b/>
          <w:color w:val="202124"/>
          <w:sz w:val="20"/>
          <w:szCs w:val="20"/>
        </w:rPr>
        <w:t>b.week_no</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then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1</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else</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0</w:t>
      </w:r>
    </w:p>
    <w:p w14:paraId="17104785" w14:textId="77777777" w:rsidR="00DB1CC5" w:rsidRDefault="00AB756A">
      <w:pPr>
        <w:shd w:val="clear" w:color="auto" w:fill="FFFFFE"/>
        <w:spacing w:line="320" w:lineRule="auto"/>
        <w:ind w:left="720"/>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end</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as</w:t>
      </w:r>
      <w:r>
        <w:rPr>
          <w:rFonts w:ascii="Roboto Mono" w:eastAsia="Roboto Mono" w:hAnsi="Roboto Mono" w:cs="Roboto Mono"/>
          <w:b/>
          <w:color w:val="202124"/>
          <w:sz w:val="20"/>
          <w:szCs w:val="20"/>
        </w:rPr>
        <w:t xml:space="preserve"> decider</w:t>
      </w:r>
    </w:p>
    <w:p w14:paraId="17104786" w14:textId="77777777" w:rsidR="00DB1CC5" w:rsidRDefault="00AB756A">
      <w:pPr>
        <w:shd w:val="clear" w:color="auto" w:fill="FFFFFE"/>
        <w:spacing w:line="320" w:lineRule="auto"/>
        <w:ind w:left="720"/>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from</w:t>
      </w:r>
      <w:r>
        <w:rPr>
          <w:rFonts w:ascii="Roboto Mono" w:eastAsia="Roboto Mono" w:hAnsi="Roboto Mono" w:cs="Roboto Mono"/>
          <w:b/>
          <w:color w:val="202124"/>
          <w:sz w:val="20"/>
          <w:szCs w:val="20"/>
        </w:rPr>
        <w:t xml:space="preserve"> </w:t>
      </w:r>
      <w:r>
        <w:rPr>
          <w:rFonts w:ascii="Roboto Mono" w:eastAsia="Roboto Mono" w:hAnsi="Roboto Mono" w:cs="Roboto Mono"/>
          <w:b/>
          <w:color w:val="0D904F"/>
          <w:sz w:val="20"/>
          <w:szCs w:val="20"/>
        </w:rPr>
        <w:t>`</w:t>
      </w:r>
      <w:proofErr w:type="spellStart"/>
      <w:r>
        <w:rPr>
          <w:rFonts w:ascii="Roboto Mono" w:eastAsia="Roboto Mono" w:hAnsi="Roboto Mono" w:cs="Roboto Mono"/>
          <w:b/>
          <w:color w:val="0D904F"/>
          <w:sz w:val="20"/>
          <w:szCs w:val="20"/>
        </w:rPr>
        <w:t>dunnhumbysql.complete.transaction_data</w:t>
      </w:r>
      <w:proofErr w:type="spellEnd"/>
      <w:r>
        <w:rPr>
          <w:rFonts w:ascii="Roboto Mono" w:eastAsia="Roboto Mono" w:hAnsi="Roboto Mono" w:cs="Roboto Mono"/>
          <w:b/>
          <w:color w:val="0D904F"/>
          <w:sz w:val="20"/>
          <w:szCs w:val="20"/>
        </w:rPr>
        <w:t>`</w:t>
      </w:r>
      <w:r>
        <w:rPr>
          <w:rFonts w:ascii="Roboto Mono" w:eastAsia="Roboto Mono" w:hAnsi="Roboto Mono" w:cs="Roboto Mono"/>
          <w:b/>
          <w:color w:val="202124"/>
          <w:sz w:val="20"/>
          <w:szCs w:val="20"/>
        </w:rPr>
        <w:t xml:space="preserve"> a</w:t>
      </w:r>
    </w:p>
    <w:p w14:paraId="17104787" w14:textId="77777777" w:rsidR="00DB1CC5" w:rsidRDefault="00AB756A">
      <w:pPr>
        <w:shd w:val="clear" w:color="auto" w:fill="FFFFFE"/>
        <w:spacing w:line="320" w:lineRule="auto"/>
        <w:ind w:left="720"/>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left</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join</w:t>
      </w:r>
      <w:r>
        <w:rPr>
          <w:rFonts w:ascii="Roboto Mono" w:eastAsia="Roboto Mono" w:hAnsi="Roboto Mono" w:cs="Roboto Mono"/>
          <w:b/>
          <w:color w:val="202124"/>
          <w:sz w:val="20"/>
          <w:szCs w:val="20"/>
        </w:rPr>
        <w:t xml:space="preserve">  </w:t>
      </w:r>
      <w:r>
        <w:rPr>
          <w:rFonts w:ascii="Roboto Mono" w:eastAsia="Roboto Mono" w:hAnsi="Roboto Mono" w:cs="Roboto Mono"/>
          <w:b/>
          <w:color w:val="0D904F"/>
          <w:sz w:val="20"/>
          <w:szCs w:val="20"/>
        </w:rPr>
        <w:t>`</w:t>
      </w:r>
      <w:proofErr w:type="spellStart"/>
      <w:r>
        <w:rPr>
          <w:rFonts w:ascii="Roboto Mono" w:eastAsia="Roboto Mono" w:hAnsi="Roboto Mono" w:cs="Roboto Mono"/>
          <w:b/>
          <w:color w:val="0D904F"/>
          <w:sz w:val="20"/>
          <w:szCs w:val="20"/>
        </w:rPr>
        <w:t>dunnhumbysql.complete.transaction_data</w:t>
      </w:r>
      <w:proofErr w:type="spellEnd"/>
      <w:r>
        <w:rPr>
          <w:rFonts w:ascii="Roboto Mono" w:eastAsia="Roboto Mono" w:hAnsi="Roboto Mono" w:cs="Roboto Mono"/>
          <w:b/>
          <w:color w:val="0D904F"/>
          <w:sz w:val="20"/>
          <w:szCs w:val="20"/>
        </w:rPr>
        <w:t>`</w:t>
      </w:r>
      <w:r>
        <w:rPr>
          <w:rFonts w:ascii="Roboto Mono" w:eastAsia="Roboto Mono" w:hAnsi="Roboto Mono" w:cs="Roboto Mono"/>
          <w:b/>
          <w:color w:val="202124"/>
          <w:sz w:val="20"/>
          <w:szCs w:val="20"/>
        </w:rPr>
        <w:t xml:space="preserve">   b</w:t>
      </w:r>
    </w:p>
    <w:p w14:paraId="17104788" w14:textId="77777777" w:rsidR="00DB1CC5" w:rsidRDefault="00AB756A">
      <w:pPr>
        <w:shd w:val="clear" w:color="auto" w:fill="FFFFFE"/>
        <w:spacing w:line="320" w:lineRule="auto"/>
        <w:ind w:left="720"/>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on</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a.</w:t>
      </w:r>
      <w:r>
        <w:rPr>
          <w:rFonts w:ascii="Roboto Mono" w:eastAsia="Roboto Mono" w:hAnsi="Roboto Mono" w:cs="Roboto Mono"/>
          <w:b/>
          <w:color w:val="800000"/>
          <w:sz w:val="20"/>
          <w:szCs w:val="20"/>
        </w:rPr>
        <w:t>household_key</w:t>
      </w:r>
      <w:proofErr w:type="spellEnd"/>
      <w:r>
        <w:rPr>
          <w:rFonts w:ascii="Roboto Mono" w:eastAsia="Roboto Mono" w:hAnsi="Roboto Mono" w:cs="Roboto Mono"/>
          <w:b/>
          <w:color w:val="202124"/>
          <w:sz w:val="20"/>
          <w:szCs w:val="20"/>
        </w:rPr>
        <w:t>=</w:t>
      </w:r>
      <w:proofErr w:type="spellStart"/>
      <w:r>
        <w:rPr>
          <w:rFonts w:ascii="Roboto Mono" w:eastAsia="Roboto Mono" w:hAnsi="Roboto Mono" w:cs="Roboto Mono"/>
          <w:b/>
          <w:color w:val="202124"/>
          <w:sz w:val="20"/>
          <w:szCs w:val="20"/>
        </w:rPr>
        <w:t>b.household_key</w:t>
      </w:r>
      <w:proofErr w:type="spellEnd"/>
    </w:p>
    <w:p w14:paraId="17104789" w14:textId="77777777" w:rsidR="00DB1CC5" w:rsidRDefault="00AB756A">
      <w:pPr>
        <w:shd w:val="clear" w:color="auto" w:fill="FFFFFE"/>
        <w:spacing w:line="320" w:lineRule="auto"/>
        <w:ind w:left="720"/>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group</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by</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b.week_no</w:t>
      </w:r>
      <w:proofErr w:type="spellEnd"/>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a.household_key</w:t>
      </w:r>
      <w:proofErr w:type="spellEnd"/>
    </w:p>
    <w:p w14:paraId="1710478A" w14:textId="77777777" w:rsidR="00DB1CC5" w:rsidRDefault="00AB756A">
      <w:pPr>
        <w:shd w:val="clear" w:color="auto" w:fill="FFFFFE"/>
        <w:spacing w:line="320" w:lineRule="auto"/>
        <w:ind w:left="720"/>
        <w:rPr>
          <w:rFonts w:ascii="Roboto Mono" w:eastAsia="Roboto Mono" w:hAnsi="Roboto Mono" w:cs="Roboto Mono"/>
          <w:b/>
          <w:color w:val="202124"/>
          <w:sz w:val="20"/>
          <w:szCs w:val="20"/>
        </w:rPr>
      </w:pP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select</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week_no,</w:t>
      </w:r>
      <w:r>
        <w:rPr>
          <w:rFonts w:ascii="Roboto Mono" w:eastAsia="Roboto Mono" w:hAnsi="Roboto Mono" w:cs="Roboto Mono"/>
          <w:b/>
          <w:color w:val="3367D6"/>
          <w:sz w:val="20"/>
          <w:szCs w:val="20"/>
        </w:rPr>
        <w:t>sum</w:t>
      </w:r>
      <w:proofErr w:type="spellEnd"/>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decider</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as</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returning_cust</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count</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decider</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as</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total_cust</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7474F"/>
          <w:sz w:val="20"/>
          <w:szCs w:val="20"/>
        </w:rPr>
        <w:t>(</w:t>
      </w:r>
      <w:r>
        <w:rPr>
          <w:rFonts w:ascii="Roboto Mono" w:eastAsia="Roboto Mono" w:hAnsi="Roboto Mono" w:cs="Roboto Mono"/>
          <w:b/>
          <w:color w:val="3367D6"/>
          <w:sz w:val="20"/>
          <w:szCs w:val="20"/>
        </w:rPr>
        <w:t>sum</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decider</w:t>
      </w:r>
      <w:r>
        <w:rPr>
          <w:rFonts w:ascii="Roboto Mono" w:eastAsia="Roboto Mono" w:hAnsi="Roboto Mono" w:cs="Roboto Mono"/>
          <w:b/>
          <w:color w:val="37474F"/>
          <w:sz w:val="20"/>
          <w:szCs w:val="20"/>
        </w:rPr>
        <w:t>)/</w:t>
      </w:r>
      <w:r>
        <w:rPr>
          <w:rFonts w:ascii="Roboto Mono" w:eastAsia="Roboto Mono" w:hAnsi="Roboto Mono" w:cs="Roboto Mono"/>
          <w:b/>
          <w:color w:val="3367D6"/>
          <w:sz w:val="20"/>
          <w:szCs w:val="20"/>
        </w:rPr>
        <w:t>count</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decider</w:t>
      </w:r>
      <w:r>
        <w:rPr>
          <w:rFonts w:ascii="Roboto Mono" w:eastAsia="Roboto Mono" w:hAnsi="Roboto Mono" w:cs="Roboto Mono"/>
          <w:b/>
          <w:color w:val="37474F"/>
          <w:sz w:val="20"/>
          <w:szCs w:val="20"/>
        </w:rPr>
        <w:t>))*</w:t>
      </w:r>
      <w:r>
        <w:rPr>
          <w:rFonts w:ascii="Roboto Mono" w:eastAsia="Roboto Mono" w:hAnsi="Roboto Mono" w:cs="Roboto Mono"/>
          <w:b/>
          <w:color w:val="F4511E"/>
          <w:sz w:val="20"/>
          <w:szCs w:val="20"/>
        </w:rPr>
        <w:t>100</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as</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percent_return</w:t>
      </w:r>
      <w:proofErr w:type="spellEnd"/>
    </w:p>
    <w:p w14:paraId="1710478B" w14:textId="77777777" w:rsidR="00DB1CC5" w:rsidRDefault="00AB756A">
      <w:pPr>
        <w:shd w:val="clear" w:color="auto" w:fill="FFFFFE"/>
        <w:spacing w:line="320" w:lineRule="auto"/>
        <w:ind w:left="720"/>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from</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cte</w:t>
      </w:r>
      <w:proofErr w:type="spellEnd"/>
    </w:p>
    <w:p w14:paraId="1710478C" w14:textId="77777777" w:rsidR="00DB1CC5" w:rsidRDefault="00AB756A">
      <w:pPr>
        <w:shd w:val="clear" w:color="auto" w:fill="FFFFFE"/>
        <w:spacing w:line="320" w:lineRule="auto"/>
        <w:ind w:left="720"/>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lastRenderedPageBreak/>
        <w:t>group</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by</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1</w:t>
      </w:r>
    </w:p>
    <w:p w14:paraId="1710478D" w14:textId="77777777" w:rsidR="00DB1CC5" w:rsidRDefault="00AB756A">
      <w:pPr>
        <w:shd w:val="clear" w:color="auto" w:fill="FFFFFE"/>
        <w:spacing w:line="320" w:lineRule="auto"/>
        <w:ind w:left="720"/>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order</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by</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1</w:t>
      </w:r>
    </w:p>
    <w:p w14:paraId="1710478E" w14:textId="77777777" w:rsidR="00DB1CC5" w:rsidRDefault="00DB1CC5">
      <w:pPr>
        <w:shd w:val="clear" w:color="auto" w:fill="FFFFFE"/>
        <w:spacing w:line="320" w:lineRule="auto"/>
        <w:ind w:left="720"/>
        <w:rPr>
          <w:rFonts w:ascii="Roboto Mono" w:eastAsia="Roboto Mono" w:hAnsi="Roboto Mono" w:cs="Roboto Mono"/>
          <w:b/>
          <w:color w:val="202124"/>
          <w:sz w:val="24"/>
          <w:szCs w:val="24"/>
        </w:rPr>
      </w:pPr>
    </w:p>
    <w:p w14:paraId="1710478F" w14:textId="77777777" w:rsidR="00DB1CC5" w:rsidRDefault="00AB756A">
      <w:pPr>
        <w:shd w:val="clear" w:color="auto" w:fill="FFFFFE"/>
        <w:spacing w:line="320" w:lineRule="auto"/>
        <w:ind w:left="720"/>
        <w:rPr>
          <w:rFonts w:ascii="Roboto Mono" w:eastAsia="Roboto Mono" w:hAnsi="Roboto Mono" w:cs="Roboto Mono"/>
          <w:b/>
          <w:color w:val="202124"/>
          <w:sz w:val="24"/>
          <w:szCs w:val="24"/>
        </w:rPr>
      </w:pPr>
      <w:r>
        <w:rPr>
          <w:rFonts w:ascii="Roboto Mono" w:eastAsia="Roboto Mono" w:hAnsi="Roboto Mono" w:cs="Roboto Mono"/>
          <w:b/>
          <w:noProof/>
          <w:color w:val="202124"/>
          <w:sz w:val="24"/>
          <w:szCs w:val="24"/>
        </w:rPr>
        <w:drawing>
          <wp:inline distT="114300" distB="114300" distL="114300" distR="114300" wp14:anchorId="171049D9" wp14:editId="171049DA">
            <wp:extent cx="5305425" cy="3552825"/>
            <wp:effectExtent l="0" t="0" r="0" b="0"/>
            <wp:docPr id="9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5305425" cy="3552825"/>
                    </a:xfrm>
                    <a:prstGeom prst="rect">
                      <a:avLst/>
                    </a:prstGeom>
                    <a:ln/>
                  </pic:spPr>
                </pic:pic>
              </a:graphicData>
            </a:graphic>
          </wp:inline>
        </w:drawing>
      </w:r>
    </w:p>
    <w:p w14:paraId="17104790" w14:textId="77777777" w:rsidR="00DB1CC5" w:rsidRDefault="00DB1CC5">
      <w:pPr>
        <w:shd w:val="clear" w:color="auto" w:fill="FFFFFE"/>
        <w:spacing w:line="320" w:lineRule="auto"/>
        <w:rPr>
          <w:rFonts w:ascii="Roboto Mono" w:eastAsia="Roboto Mono" w:hAnsi="Roboto Mono" w:cs="Roboto Mono"/>
          <w:b/>
          <w:color w:val="202124"/>
          <w:sz w:val="24"/>
          <w:szCs w:val="24"/>
        </w:rPr>
      </w:pPr>
    </w:p>
    <w:p w14:paraId="17104791" w14:textId="77777777" w:rsidR="00DB1CC5" w:rsidRDefault="00AB756A">
      <w:pPr>
        <w:shd w:val="clear" w:color="auto" w:fill="FFFFFE"/>
        <w:spacing w:line="320" w:lineRule="auto"/>
        <w:rPr>
          <w:rFonts w:ascii="Roboto Mono" w:eastAsia="Roboto Mono" w:hAnsi="Roboto Mono" w:cs="Roboto Mono"/>
          <w:b/>
          <w:color w:val="202124"/>
          <w:sz w:val="24"/>
          <w:szCs w:val="24"/>
        </w:rPr>
      </w:pPr>
      <w:r>
        <w:rPr>
          <w:rFonts w:ascii="Roboto Mono" w:eastAsia="Roboto Mono" w:hAnsi="Roboto Mono" w:cs="Roboto Mono"/>
          <w:b/>
          <w:color w:val="202124"/>
          <w:sz w:val="24"/>
          <w:szCs w:val="24"/>
        </w:rPr>
        <w:t>9. Quarterly analysis: sales comparison over quarters</w:t>
      </w:r>
    </w:p>
    <w:p w14:paraId="17104792" w14:textId="77777777" w:rsidR="00DB1CC5" w:rsidRDefault="00AB756A">
      <w:pPr>
        <w:shd w:val="clear" w:color="auto" w:fill="FFFFFE"/>
        <w:spacing w:line="320" w:lineRule="auto"/>
        <w:rPr>
          <w:rFonts w:ascii="Roboto Mono" w:eastAsia="Roboto Mono" w:hAnsi="Roboto Mono" w:cs="Roboto Mono"/>
          <w:b/>
          <w:color w:val="37474F"/>
          <w:sz w:val="20"/>
          <w:szCs w:val="20"/>
        </w:rPr>
      </w:pPr>
      <w:r>
        <w:rPr>
          <w:rFonts w:ascii="Roboto Mono" w:eastAsia="Roboto Mono" w:hAnsi="Roboto Mono" w:cs="Roboto Mono"/>
          <w:b/>
          <w:color w:val="3367D6"/>
          <w:sz w:val="20"/>
          <w:szCs w:val="20"/>
        </w:rPr>
        <w:t>with</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cte</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as</w:t>
      </w:r>
      <w:r>
        <w:rPr>
          <w:rFonts w:ascii="Roboto Mono" w:eastAsia="Roboto Mono" w:hAnsi="Roboto Mono" w:cs="Roboto Mono"/>
          <w:b/>
          <w:color w:val="37474F"/>
          <w:sz w:val="20"/>
          <w:szCs w:val="20"/>
        </w:rPr>
        <w:t>(</w:t>
      </w:r>
    </w:p>
    <w:p w14:paraId="17104793" w14:textId="77777777" w:rsidR="00DB1CC5" w:rsidRDefault="00AB756A">
      <w:pPr>
        <w:shd w:val="clear" w:color="auto" w:fill="FFFFFE"/>
        <w:spacing w:line="32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select</w:t>
      </w:r>
      <w:r>
        <w:rPr>
          <w:rFonts w:ascii="Roboto Mono" w:eastAsia="Roboto Mono" w:hAnsi="Roboto Mono" w:cs="Roboto Mono"/>
          <w:b/>
          <w:color w:val="202124"/>
          <w:sz w:val="20"/>
          <w:szCs w:val="20"/>
        </w:rPr>
        <w:t xml:space="preserve"> </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w:t>
      </w:r>
    </w:p>
    <w:p w14:paraId="17104794" w14:textId="77777777" w:rsidR="00DB1CC5" w:rsidRDefault="00AB756A">
      <w:pPr>
        <w:shd w:val="clear" w:color="auto" w:fill="FFFFFE"/>
        <w:spacing w:line="320" w:lineRule="auto"/>
        <w:rPr>
          <w:rFonts w:ascii="Roboto Mono" w:eastAsia="Roboto Mono" w:hAnsi="Roboto Mono" w:cs="Roboto Mono"/>
          <w:b/>
          <w:color w:val="3367D6"/>
          <w:sz w:val="20"/>
          <w:szCs w:val="20"/>
        </w:rPr>
      </w:pPr>
      <w:r>
        <w:rPr>
          <w:rFonts w:ascii="Roboto Mono" w:eastAsia="Roboto Mono" w:hAnsi="Roboto Mono" w:cs="Roboto Mono"/>
          <w:b/>
          <w:color w:val="3367D6"/>
          <w:sz w:val="20"/>
          <w:szCs w:val="20"/>
        </w:rPr>
        <w:t>case</w:t>
      </w:r>
    </w:p>
    <w:p w14:paraId="17104795" w14:textId="77777777" w:rsidR="00DB1CC5" w:rsidRDefault="00AB756A">
      <w:pPr>
        <w:shd w:val="clear" w:color="auto" w:fill="FFFFFE"/>
        <w:spacing w:line="32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when</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week_no</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between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0</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and</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12</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then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1</w:t>
      </w:r>
    </w:p>
    <w:p w14:paraId="17104796" w14:textId="77777777" w:rsidR="00DB1CC5" w:rsidRDefault="00AB756A">
      <w:pPr>
        <w:shd w:val="clear" w:color="auto" w:fill="FFFFFE"/>
        <w:spacing w:line="32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when</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week_no</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between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13</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and</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25</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then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2</w:t>
      </w:r>
    </w:p>
    <w:p w14:paraId="17104797" w14:textId="77777777" w:rsidR="00DB1CC5" w:rsidRDefault="00AB756A">
      <w:pPr>
        <w:shd w:val="clear" w:color="auto" w:fill="FFFFFE"/>
        <w:spacing w:line="32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when</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week_no</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between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26</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and</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38</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then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3</w:t>
      </w:r>
    </w:p>
    <w:p w14:paraId="17104798" w14:textId="77777777" w:rsidR="00DB1CC5" w:rsidRDefault="00AB756A">
      <w:pPr>
        <w:shd w:val="clear" w:color="auto" w:fill="FFFFFE"/>
        <w:spacing w:line="32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when</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week_no</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between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39</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and</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51</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then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4</w:t>
      </w:r>
    </w:p>
    <w:p w14:paraId="17104799" w14:textId="77777777" w:rsidR="00DB1CC5" w:rsidRDefault="00AB756A">
      <w:pPr>
        <w:shd w:val="clear" w:color="auto" w:fill="FFFFFE"/>
        <w:spacing w:line="32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when</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week_no</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between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52</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and</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64</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then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5</w:t>
      </w:r>
    </w:p>
    <w:p w14:paraId="1710479A" w14:textId="77777777" w:rsidR="00DB1CC5" w:rsidRDefault="00AB756A">
      <w:pPr>
        <w:shd w:val="clear" w:color="auto" w:fill="FFFFFE"/>
        <w:spacing w:line="32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when</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week_no</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between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65</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and</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77</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then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6</w:t>
      </w:r>
    </w:p>
    <w:p w14:paraId="1710479B" w14:textId="77777777" w:rsidR="00DB1CC5" w:rsidRDefault="00AB756A">
      <w:pPr>
        <w:shd w:val="clear" w:color="auto" w:fill="FFFFFE"/>
        <w:spacing w:line="32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when</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week_no</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between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78</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and</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90</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then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7</w:t>
      </w:r>
    </w:p>
    <w:p w14:paraId="1710479C" w14:textId="77777777" w:rsidR="00DB1CC5" w:rsidRDefault="00AB756A">
      <w:pPr>
        <w:shd w:val="clear" w:color="auto" w:fill="FFFFFE"/>
        <w:spacing w:line="32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when</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week_no</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between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91</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and</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102</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then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8</w:t>
      </w:r>
    </w:p>
    <w:p w14:paraId="1710479D" w14:textId="77777777" w:rsidR="00DB1CC5" w:rsidRDefault="00AB756A">
      <w:pPr>
        <w:shd w:val="clear" w:color="auto" w:fill="FFFFFE"/>
        <w:spacing w:line="32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end</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as</w:t>
      </w:r>
      <w:r>
        <w:rPr>
          <w:rFonts w:ascii="Roboto Mono" w:eastAsia="Roboto Mono" w:hAnsi="Roboto Mono" w:cs="Roboto Mono"/>
          <w:b/>
          <w:color w:val="202124"/>
          <w:sz w:val="20"/>
          <w:szCs w:val="20"/>
        </w:rPr>
        <w:t xml:space="preserve"> quarter</w:t>
      </w:r>
    </w:p>
    <w:p w14:paraId="1710479E" w14:textId="77777777" w:rsidR="00DB1CC5" w:rsidRDefault="00AB756A">
      <w:pPr>
        <w:shd w:val="clear" w:color="auto" w:fill="FFFFFE"/>
        <w:spacing w:line="32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from</w:t>
      </w:r>
      <w:r>
        <w:rPr>
          <w:rFonts w:ascii="Roboto Mono" w:eastAsia="Roboto Mono" w:hAnsi="Roboto Mono" w:cs="Roboto Mono"/>
          <w:b/>
          <w:color w:val="202124"/>
          <w:sz w:val="20"/>
          <w:szCs w:val="20"/>
        </w:rPr>
        <w:t xml:space="preserve"> </w:t>
      </w:r>
      <w:r>
        <w:rPr>
          <w:rFonts w:ascii="Roboto Mono" w:eastAsia="Roboto Mono" w:hAnsi="Roboto Mono" w:cs="Roboto Mono"/>
          <w:b/>
          <w:color w:val="0D904F"/>
          <w:sz w:val="20"/>
          <w:szCs w:val="20"/>
        </w:rPr>
        <w:t>`</w:t>
      </w:r>
      <w:proofErr w:type="spellStart"/>
      <w:r>
        <w:rPr>
          <w:rFonts w:ascii="Roboto Mono" w:eastAsia="Roboto Mono" w:hAnsi="Roboto Mono" w:cs="Roboto Mono"/>
          <w:b/>
          <w:color w:val="0D904F"/>
          <w:sz w:val="20"/>
          <w:szCs w:val="20"/>
        </w:rPr>
        <w:t>dunnhumbysql.complete.transaction_data</w:t>
      </w:r>
      <w:proofErr w:type="spellEnd"/>
      <w:r>
        <w:rPr>
          <w:rFonts w:ascii="Roboto Mono" w:eastAsia="Roboto Mono" w:hAnsi="Roboto Mono" w:cs="Roboto Mono"/>
          <w:b/>
          <w:color w:val="0D904F"/>
          <w:sz w:val="20"/>
          <w:szCs w:val="20"/>
        </w:rPr>
        <w:t>`</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 xml:space="preserve"> </w:t>
      </w:r>
    </w:p>
    <w:p w14:paraId="1710479F" w14:textId="77777777" w:rsidR="00DB1CC5" w:rsidRDefault="00AB756A">
      <w:pPr>
        <w:shd w:val="clear" w:color="auto" w:fill="FFFFFE"/>
        <w:spacing w:line="32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select</w:t>
      </w:r>
      <w:r>
        <w:rPr>
          <w:rFonts w:ascii="Roboto Mono" w:eastAsia="Roboto Mono" w:hAnsi="Roboto Mono" w:cs="Roboto Mono"/>
          <w:b/>
          <w:color w:val="202124"/>
          <w:sz w:val="20"/>
          <w:szCs w:val="20"/>
        </w:rPr>
        <w:t xml:space="preserve"> quarter, </w:t>
      </w:r>
      <w:r>
        <w:rPr>
          <w:rFonts w:ascii="Roboto Mono" w:eastAsia="Roboto Mono" w:hAnsi="Roboto Mono" w:cs="Roboto Mono"/>
          <w:b/>
          <w:color w:val="3367D6"/>
          <w:sz w:val="20"/>
          <w:szCs w:val="20"/>
        </w:rPr>
        <w:t>sum</w:t>
      </w:r>
      <w:r>
        <w:rPr>
          <w:rFonts w:ascii="Roboto Mono" w:eastAsia="Roboto Mono" w:hAnsi="Roboto Mono" w:cs="Roboto Mono"/>
          <w:b/>
          <w:color w:val="37474F"/>
          <w:sz w:val="20"/>
          <w:szCs w:val="20"/>
        </w:rPr>
        <w:t>(</w:t>
      </w:r>
      <w:proofErr w:type="spellStart"/>
      <w:r>
        <w:rPr>
          <w:rFonts w:ascii="Roboto Mono" w:eastAsia="Roboto Mono" w:hAnsi="Roboto Mono" w:cs="Roboto Mono"/>
          <w:b/>
          <w:color w:val="202124"/>
          <w:sz w:val="20"/>
          <w:szCs w:val="20"/>
        </w:rPr>
        <w:t>sales_value</w:t>
      </w:r>
      <w:proofErr w:type="spellEnd"/>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as</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tot_sale</w:t>
      </w:r>
      <w:proofErr w:type="spellEnd"/>
      <w:r>
        <w:rPr>
          <w:rFonts w:ascii="Roboto Mono" w:eastAsia="Roboto Mono" w:hAnsi="Roboto Mono" w:cs="Roboto Mono"/>
          <w:b/>
          <w:color w:val="202124"/>
          <w:sz w:val="20"/>
          <w:szCs w:val="20"/>
        </w:rPr>
        <w:t xml:space="preserve"> </w:t>
      </w:r>
    </w:p>
    <w:p w14:paraId="171047A0" w14:textId="77777777" w:rsidR="00DB1CC5" w:rsidRDefault="00AB756A">
      <w:pPr>
        <w:shd w:val="clear" w:color="auto" w:fill="FFFFFE"/>
        <w:spacing w:line="32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from</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cte</w:t>
      </w:r>
      <w:proofErr w:type="spellEnd"/>
    </w:p>
    <w:p w14:paraId="171047A1" w14:textId="77777777" w:rsidR="00DB1CC5" w:rsidRDefault="00AB756A">
      <w:pPr>
        <w:shd w:val="clear" w:color="auto" w:fill="FFFFFE"/>
        <w:spacing w:line="32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lastRenderedPageBreak/>
        <w:t>group</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by</w:t>
      </w:r>
      <w:r>
        <w:rPr>
          <w:rFonts w:ascii="Roboto Mono" w:eastAsia="Roboto Mono" w:hAnsi="Roboto Mono" w:cs="Roboto Mono"/>
          <w:b/>
          <w:color w:val="202124"/>
          <w:sz w:val="20"/>
          <w:szCs w:val="20"/>
        </w:rPr>
        <w:t xml:space="preserve"> quarter</w:t>
      </w:r>
    </w:p>
    <w:p w14:paraId="171047A2" w14:textId="77777777" w:rsidR="00DB1CC5" w:rsidRDefault="00AB756A">
      <w:pPr>
        <w:shd w:val="clear" w:color="auto" w:fill="FFFFFE"/>
        <w:spacing w:line="320" w:lineRule="auto"/>
        <w:rPr>
          <w:rFonts w:ascii="Roboto Mono" w:eastAsia="Roboto Mono" w:hAnsi="Roboto Mono" w:cs="Roboto Mono"/>
          <w:b/>
          <w:color w:val="202124"/>
          <w:sz w:val="24"/>
          <w:szCs w:val="24"/>
        </w:rPr>
      </w:pPr>
      <w:r>
        <w:rPr>
          <w:rFonts w:ascii="Roboto Mono" w:eastAsia="Roboto Mono" w:hAnsi="Roboto Mono" w:cs="Roboto Mono"/>
          <w:b/>
          <w:noProof/>
          <w:color w:val="202124"/>
          <w:sz w:val="24"/>
          <w:szCs w:val="24"/>
        </w:rPr>
        <w:drawing>
          <wp:inline distT="114300" distB="114300" distL="114300" distR="114300" wp14:anchorId="171049DB" wp14:editId="171049DC">
            <wp:extent cx="3124200" cy="2847975"/>
            <wp:effectExtent l="0" t="0" r="0" b="0"/>
            <wp:docPr id="9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3124200" cy="2847975"/>
                    </a:xfrm>
                    <a:prstGeom prst="rect">
                      <a:avLst/>
                    </a:prstGeom>
                    <a:ln/>
                  </pic:spPr>
                </pic:pic>
              </a:graphicData>
            </a:graphic>
          </wp:inline>
        </w:drawing>
      </w:r>
    </w:p>
    <w:p w14:paraId="171047A3" w14:textId="77777777" w:rsidR="00DB1CC5" w:rsidRDefault="00AB756A">
      <w:pPr>
        <w:shd w:val="clear" w:color="auto" w:fill="FFFFFE"/>
        <w:spacing w:line="320" w:lineRule="auto"/>
        <w:rPr>
          <w:rFonts w:ascii="Roboto Mono" w:eastAsia="Roboto Mono" w:hAnsi="Roboto Mono" w:cs="Roboto Mono"/>
          <w:b/>
          <w:color w:val="202124"/>
          <w:sz w:val="24"/>
          <w:szCs w:val="24"/>
        </w:rPr>
      </w:pPr>
      <w:r>
        <w:rPr>
          <w:rFonts w:ascii="Roboto Mono" w:eastAsia="Roboto Mono" w:hAnsi="Roboto Mono" w:cs="Roboto Mono"/>
          <w:b/>
          <w:noProof/>
          <w:color w:val="202124"/>
          <w:sz w:val="24"/>
          <w:szCs w:val="24"/>
        </w:rPr>
        <w:drawing>
          <wp:inline distT="114300" distB="114300" distL="114300" distR="114300" wp14:anchorId="171049DD" wp14:editId="171049DE">
            <wp:extent cx="4800600" cy="3371850"/>
            <wp:effectExtent l="0" t="0" r="0" b="0"/>
            <wp:docPr id="9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4800600" cy="3371850"/>
                    </a:xfrm>
                    <a:prstGeom prst="rect">
                      <a:avLst/>
                    </a:prstGeom>
                    <a:ln/>
                  </pic:spPr>
                </pic:pic>
              </a:graphicData>
            </a:graphic>
          </wp:inline>
        </w:drawing>
      </w:r>
    </w:p>
    <w:p w14:paraId="171047A4" w14:textId="77777777" w:rsidR="00DB1CC5" w:rsidRDefault="00AB756A">
      <w:pPr>
        <w:shd w:val="clear" w:color="auto" w:fill="FFFFFE"/>
        <w:spacing w:line="320" w:lineRule="auto"/>
        <w:rPr>
          <w:rFonts w:ascii="Roboto Mono" w:eastAsia="Roboto Mono" w:hAnsi="Roboto Mono" w:cs="Roboto Mono"/>
          <w:b/>
          <w:color w:val="202124"/>
          <w:sz w:val="24"/>
          <w:szCs w:val="24"/>
        </w:rPr>
      </w:pPr>
      <w:r>
        <w:rPr>
          <w:rFonts w:ascii="Roboto Mono" w:eastAsia="Roboto Mono" w:hAnsi="Roboto Mono" w:cs="Roboto Mono"/>
          <w:b/>
          <w:color w:val="202124"/>
          <w:sz w:val="24"/>
          <w:szCs w:val="24"/>
        </w:rPr>
        <w:t>10. How are the sales for individual stores changing over the quarters</w:t>
      </w:r>
    </w:p>
    <w:p w14:paraId="171047A5" w14:textId="77777777" w:rsidR="00DB1CC5" w:rsidRDefault="00DB1CC5">
      <w:pPr>
        <w:shd w:val="clear" w:color="auto" w:fill="FFFFFE"/>
        <w:spacing w:line="320" w:lineRule="auto"/>
        <w:rPr>
          <w:rFonts w:ascii="Roboto Mono" w:eastAsia="Roboto Mono" w:hAnsi="Roboto Mono" w:cs="Roboto Mono"/>
          <w:color w:val="202124"/>
          <w:sz w:val="24"/>
          <w:szCs w:val="24"/>
        </w:rPr>
      </w:pPr>
    </w:p>
    <w:p w14:paraId="171047A6" w14:textId="77777777" w:rsidR="00DB1CC5" w:rsidRDefault="00AB756A">
      <w:pPr>
        <w:shd w:val="clear" w:color="auto" w:fill="FFFFFE"/>
        <w:spacing w:line="360" w:lineRule="auto"/>
        <w:rPr>
          <w:rFonts w:ascii="Roboto Mono" w:eastAsia="Roboto Mono" w:hAnsi="Roboto Mono" w:cs="Roboto Mono"/>
          <w:b/>
          <w:color w:val="202124"/>
          <w:sz w:val="18"/>
          <w:szCs w:val="18"/>
        </w:rPr>
      </w:pPr>
      <w:r>
        <w:rPr>
          <w:rFonts w:ascii="Roboto Mono" w:eastAsia="Roboto Mono" w:hAnsi="Roboto Mono" w:cs="Roboto Mono"/>
          <w:b/>
          <w:color w:val="3367D6"/>
          <w:sz w:val="18"/>
          <w:szCs w:val="18"/>
        </w:rPr>
        <w:t>select</w:t>
      </w:r>
      <w:r>
        <w:rPr>
          <w:rFonts w:ascii="Roboto Mono" w:eastAsia="Roboto Mono" w:hAnsi="Roboto Mono" w:cs="Roboto Mono"/>
          <w:b/>
          <w:color w:val="202124"/>
          <w:sz w:val="18"/>
          <w:szCs w:val="18"/>
        </w:rPr>
        <w:t xml:space="preserve"> STORE_ID ,</w:t>
      </w:r>
      <w:r>
        <w:rPr>
          <w:rFonts w:ascii="Roboto Mono" w:eastAsia="Roboto Mono" w:hAnsi="Roboto Mono" w:cs="Roboto Mono"/>
          <w:b/>
          <w:color w:val="3367D6"/>
          <w:sz w:val="18"/>
          <w:szCs w:val="18"/>
        </w:rPr>
        <w:t>sum</w:t>
      </w:r>
      <w:r>
        <w:rPr>
          <w:rFonts w:ascii="Roboto Mono" w:eastAsia="Roboto Mono" w:hAnsi="Roboto Mono" w:cs="Roboto Mono"/>
          <w:b/>
          <w:color w:val="37474F"/>
          <w:sz w:val="18"/>
          <w:szCs w:val="18"/>
        </w:rPr>
        <w:t>(</w:t>
      </w:r>
      <w:r>
        <w:rPr>
          <w:rFonts w:ascii="Roboto Mono" w:eastAsia="Roboto Mono" w:hAnsi="Roboto Mono" w:cs="Roboto Mono"/>
          <w:b/>
          <w:color w:val="202124"/>
          <w:sz w:val="18"/>
          <w:szCs w:val="18"/>
        </w:rPr>
        <w:t>sales</w:t>
      </w:r>
      <w:r>
        <w:rPr>
          <w:rFonts w:ascii="Roboto Mono" w:eastAsia="Roboto Mono" w:hAnsi="Roboto Mono" w:cs="Roboto Mono"/>
          <w:b/>
          <w:color w:val="37474F"/>
          <w:sz w:val="18"/>
          <w:szCs w:val="18"/>
        </w:rPr>
        <w:t>)</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as</w:t>
      </w:r>
      <w:r>
        <w:rPr>
          <w:rFonts w:ascii="Roboto Mono" w:eastAsia="Roboto Mono" w:hAnsi="Roboto Mono" w:cs="Roboto Mono"/>
          <w:b/>
          <w:color w:val="202124"/>
          <w:sz w:val="18"/>
          <w:szCs w:val="18"/>
        </w:rPr>
        <w:t xml:space="preserve"> sales, </w:t>
      </w:r>
      <w:r>
        <w:rPr>
          <w:rFonts w:ascii="Roboto Mono" w:eastAsia="Roboto Mono" w:hAnsi="Roboto Mono" w:cs="Roboto Mono"/>
          <w:b/>
          <w:color w:val="3367D6"/>
          <w:sz w:val="18"/>
          <w:szCs w:val="18"/>
        </w:rPr>
        <w:t>case</w:t>
      </w:r>
      <w:r>
        <w:rPr>
          <w:rFonts w:ascii="Roboto Mono" w:eastAsia="Roboto Mono" w:hAnsi="Roboto Mono" w:cs="Roboto Mono"/>
          <w:b/>
          <w:color w:val="202124"/>
          <w:sz w:val="18"/>
          <w:szCs w:val="18"/>
        </w:rPr>
        <w:t xml:space="preserve">  </w:t>
      </w:r>
    </w:p>
    <w:p w14:paraId="171047A7" w14:textId="77777777" w:rsidR="00DB1CC5" w:rsidRDefault="00AB756A">
      <w:pPr>
        <w:shd w:val="clear" w:color="auto" w:fill="FFFFFE"/>
        <w:spacing w:line="360" w:lineRule="auto"/>
        <w:rPr>
          <w:rFonts w:ascii="Roboto Mono" w:eastAsia="Roboto Mono" w:hAnsi="Roboto Mono" w:cs="Roboto Mono"/>
          <w:b/>
          <w:color w:val="F4511E"/>
          <w:sz w:val="18"/>
          <w:szCs w:val="18"/>
        </w:rPr>
      </w:pPr>
      <w:r>
        <w:rPr>
          <w:rFonts w:ascii="Roboto Mono" w:eastAsia="Roboto Mono" w:hAnsi="Roboto Mono" w:cs="Roboto Mono"/>
          <w:b/>
          <w:color w:val="3367D6"/>
          <w:sz w:val="18"/>
          <w:szCs w:val="18"/>
        </w:rPr>
        <w:t>when</w:t>
      </w:r>
      <w:r>
        <w:rPr>
          <w:rFonts w:ascii="Roboto Mono" w:eastAsia="Roboto Mono" w:hAnsi="Roboto Mono" w:cs="Roboto Mono"/>
          <w:b/>
          <w:color w:val="202124"/>
          <w:sz w:val="18"/>
          <w:szCs w:val="18"/>
        </w:rPr>
        <w:t xml:space="preserve"> </w:t>
      </w:r>
      <w:proofErr w:type="spellStart"/>
      <w:r>
        <w:rPr>
          <w:rFonts w:ascii="Roboto Mono" w:eastAsia="Roboto Mono" w:hAnsi="Roboto Mono" w:cs="Roboto Mono"/>
          <w:b/>
          <w:color w:val="202124"/>
          <w:sz w:val="18"/>
          <w:szCs w:val="18"/>
        </w:rPr>
        <w:t>week_no</w:t>
      </w:r>
      <w:proofErr w:type="spellEnd"/>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between</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0</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and</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12</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then</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1</w:t>
      </w:r>
    </w:p>
    <w:p w14:paraId="171047A8" w14:textId="77777777" w:rsidR="00DB1CC5" w:rsidRDefault="00AB756A">
      <w:pPr>
        <w:shd w:val="clear" w:color="auto" w:fill="FFFFFE"/>
        <w:spacing w:line="360" w:lineRule="auto"/>
        <w:rPr>
          <w:rFonts w:ascii="Roboto Mono" w:eastAsia="Roboto Mono" w:hAnsi="Roboto Mono" w:cs="Roboto Mono"/>
          <w:b/>
          <w:color w:val="F4511E"/>
          <w:sz w:val="18"/>
          <w:szCs w:val="18"/>
        </w:rPr>
      </w:pPr>
      <w:r>
        <w:rPr>
          <w:rFonts w:ascii="Roboto Mono" w:eastAsia="Roboto Mono" w:hAnsi="Roboto Mono" w:cs="Roboto Mono"/>
          <w:b/>
          <w:color w:val="3367D6"/>
          <w:sz w:val="18"/>
          <w:szCs w:val="18"/>
        </w:rPr>
        <w:t>when</w:t>
      </w:r>
      <w:r>
        <w:rPr>
          <w:rFonts w:ascii="Roboto Mono" w:eastAsia="Roboto Mono" w:hAnsi="Roboto Mono" w:cs="Roboto Mono"/>
          <w:b/>
          <w:color w:val="202124"/>
          <w:sz w:val="18"/>
          <w:szCs w:val="18"/>
        </w:rPr>
        <w:t xml:space="preserve"> </w:t>
      </w:r>
      <w:proofErr w:type="spellStart"/>
      <w:r>
        <w:rPr>
          <w:rFonts w:ascii="Roboto Mono" w:eastAsia="Roboto Mono" w:hAnsi="Roboto Mono" w:cs="Roboto Mono"/>
          <w:b/>
          <w:color w:val="202124"/>
          <w:sz w:val="18"/>
          <w:szCs w:val="18"/>
        </w:rPr>
        <w:t>week_no</w:t>
      </w:r>
      <w:proofErr w:type="spellEnd"/>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between</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13</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and</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25</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then</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2</w:t>
      </w:r>
    </w:p>
    <w:p w14:paraId="171047A9" w14:textId="77777777" w:rsidR="00DB1CC5" w:rsidRDefault="00AB756A">
      <w:pPr>
        <w:shd w:val="clear" w:color="auto" w:fill="FFFFFE"/>
        <w:spacing w:line="360" w:lineRule="auto"/>
        <w:rPr>
          <w:rFonts w:ascii="Roboto Mono" w:eastAsia="Roboto Mono" w:hAnsi="Roboto Mono" w:cs="Roboto Mono"/>
          <w:b/>
          <w:color w:val="F4511E"/>
          <w:sz w:val="18"/>
          <w:szCs w:val="18"/>
        </w:rPr>
      </w:pPr>
      <w:r>
        <w:rPr>
          <w:rFonts w:ascii="Roboto Mono" w:eastAsia="Roboto Mono" w:hAnsi="Roboto Mono" w:cs="Roboto Mono"/>
          <w:b/>
          <w:color w:val="3367D6"/>
          <w:sz w:val="18"/>
          <w:szCs w:val="18"/>
        </w:rPr>
        <w:t>when</w:t>
      </w:r>
      <w:r>
        <w:rPr>
          <w:rFonts w:ascii="Roboto Mono" w:eastAsia="Roboto Mono" w:hAnsi="Roboto Mono" w:cs="Roboto Mono"/>
          <w:b/>
          <w:color w:val="202124"/>
          <w:sz w:val="18"/>
          <w:szCs w:val="18"/>
        </w:rPr>
        <w:t xml:space="preserve"> </w:t>
      </w:r>
      <w:proofErr w:type="spellStart"/>
      <w:r>
        <w:rPr>
          <w:rFonts w:ascii="Roboto Mono" w:eastAsia="Roboto Mono" w:hAnsi="Roboto Mono" w:cs="Roboto Mono"/>
          <w:b/>
          <w:color w:val="202124"/>
          <w:sz w:val="18"/>
          <w:szCs w:val="18"/>
        </w:rPr>
        <w:t>week_no</w:t>
      </w:r>
      <w:proofErr w:type="spellEnd"/>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between</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26</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and</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38</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then</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3</w:t>
      </w:r>
    </w:p>
    <w:p w14:paraId="171047AA" w14:textId="77777777" w:rsidR="00DB1CC5" w:rsidRDefault="00AB756A">
      <w:pPr>
        <w:shd w:val="clear" w:color="auto" w:fill="FFFFFE"/>
        <w:spacing w:line="360" w:lineRule="auto"/>
        <w:rPr>
          <w:rFonts w:ascii="Roboto Mono" w:eastAsia="Roboto Mono" w:hAnsi="Roboto Mono" w:cs="Roboto Mono"/>
          <w:b/>
          <w:color w:val="F4511E"/>
          <w:sz w:val="18"/>
          <w:szCs w:val="18"/>
        </w:rPr>
      </w:pPr>
      <w:r>
        <w:rPr>
          <w:rFonts w:ascii="Roboto Mono" w:eastAsia="Roboto Mono" w:hAnsi="Roboto Mono" w:cs="Roboto Mono"/>
          <w:b/>
          <w:color w:val="3367D6"/>
          <w:sz w:val="18"/>
          <w:szCs w:val="18"/>
        </w:rPr>
        <w:lastRenderedPageBreak/>
        <w:t>when</w:t>
      </w:r>
      <w:r>
        <w:rPr>
          <w:rFonts w:ascii="Roboto Mono" w:eastAsia="Roboto Mono" w:hAnsi="Roboto Mono" w:cs="Roboto Mono"/>
          <w:b/>
          <w:color w:val="202124"/>
          <w:sz w:val="18"/>
          <w:szCs w:val="18"/>
        </w:rPr>
        <w:t xml:space="preserve"> </w:t>
      </w:r>
      <w:proofErr w:type="spellStart"/>
      <w:r>
        <w:rPr>
          <w:rFonts w:ascii="Roboto Mono" w:eastAsia="Roboto Mono" w:hAnsi="Roboto Mono" w:cs="Roboto Mono"/>
          <w:b/>
          <w:color w:val="202124"/>
          <w:sz w:val="18"/>
          <w:szCs w:val="18"/>
        </w:rPr>
        <w:t>week_no</w:t>
      </w:r>
      <w:proofErr w:type="spellEnd"/>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between</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39</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and</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51</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then</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4</w:t>
      </w:r>
    </w:p>
    <w:p w14:paraId="171047AB" w14:textId="77777777" w:rsidR="00DB1CC5" w:rsidRDefault="00AB756A">
      <w:pPr>
        <w:shd w:val="clear" w:color="auto" w:fill="FFFFFE"/>
        <w:spacing w:line="360" w:lineRule="auto"/>
        <w:rPr>
          <w:rFonts w:ascii="Roboto Mono" w:eastAsia="Roboto Mono" w:hAnsi="Roboto Mono" w:cs="Roboto Mono"/>
          <w:b/>
          <w:color w:val="F4511E"/>
          <w:sz w:val="18"/>
          <w:szCs w:val="18"/>
        </w:rPr>
      </w:pPr>
      <w:r>
        <w:rPr>
          <w:rFonts w:ascii="Roboto Mono" w:eastAsia="Roboto Mono" w:hAnsi="Roboto Mono" w:cs="Roboto Mono"/>
          <w:b/>
          <w:color w:val="3367D6"/>
          <w:sz w:val="18"/>
          <w:szCs w:val="18"/>
        </w:rPr>
        <w:t>when</w:t>
      </w:r>
      <w:r>
        <w:rPr>
          <w:rFonts w:ascii="Roboto Mono" w:eastAsia="Roboto Mono" w:hAnsi="Roboto Mono" w:cs="Roboto Mono"/>
          <w:b/>
          <w:color w:val="202124"/>
          <w:sz w:val="18"/>
          <w:szCs w:val="18"/>
        </w:rPr>
        <w:t xml:space="preserve"> </w:t>
      </w:r>
      <w:proofErr w:type="spellStart"/>
      <w:r>
        <w:rPr>
          <w:rFonts w:ascii="Roboto Mono" w:eastAsia="Roboto Mono" w:hAnsi="Roboto Mono" w:cs="Roboto Mono"/>
          <w:b/>
          <w:color w:val="202124"/>
          <w:sz w:val="18"/>
          <w:szCs w:val="18"/>
        </w:rPr>
        <w:t>week_no</w:t>
      </w:r>
      <w:proofErr w:type="spellEnd"/>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between</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52</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and</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64</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then</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5</w:t>
      </w:r>
    </w:p>
    <w:p w14:paraId="171047AC" w14:textId="77777777" w:rsidR="00DB1CC5" w:rsidRDefault="00AB756A">
      <w:pPr>
        <w:shd w:val="clear" w:color="auto" w:fill="FFFFFE"/>
        <w:spacing w:line="360" w:lineRule="auto"/>
        <w:rPr>
          <w:rFonts w:ascii="Roboto Mono" w:eastAsia="Roboto Mono" w:hAnsi="Roboto Mono" w:cs="Roboto Mono"/>
          <w:b/>
          <w:color w:val="F4511E"/>
          <w:sz w:val="18"/>
          <w:szCs w:val="18"/>
        </w:rPr>
      </w:pPr>
      <w:r>
        <w:rPr>
          <w:rFonts w:ascii="Roboto Mono" w:eastAsia="Roboto Mono" w:hAnsi="Roboto Mono" w:cs="Roboto Mono"/>
          <w:b/>
          <w:color w:val="3367D6"/>
          <w:sz w:val="18"/>
          <w:szCs w:val="18"/>
        </w:rPr>
        <w:t>when</w:t>
      </w:r>
      <w:r>
        <w:rPr>
          <w:rFonts w:ascii="Roboto Mono" w:eastAsia="Roboto Mono" w:hAnsi="Roboto Mono" w:cs="Roboto Mono"/>
          <w:b/>
          <w:color w:val="202124"/>
          <w:sz w:val="18"/>
          <w:szCs w:val="18"/>
        </w:rPr>
        <w:t xml:space="preserve"> </w:t>
      </w:r>
      <w:proofErr w:type="spellStart"/>
      <w:r>
        <w:rPr>
          <w:rFonts w:ascii="Roboto Mono" w:eastAsia="Roboto Mono" w:hAnsi="Roboto Mono" w:cs="Roboto Mono"/>
          <w:b/>
          <w:color w:val="202124"/>
          <w:sz w:val="18"/>
          <w:szCs w:val="18"/>
        </w:rPr>
        <w:t>week_no</w:t>
      </w:r>
      <w:proofErr w:type="spellEnd"/>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between</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65</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and</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77</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then</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6</w:t>
      </w:r>
    </w:p>
    <w:p w14:paraId="171047AD" w14:textId="77777777" w:rsidR="00DB1CC5" w:rsidRDefault="00AB756A">
      <w:pPr>
        <w:shd w:val="clear" w:color="auto" w:fill="FFFFFE"/>
        <w:spacing w:line="360" w:lineRule="auto"/>
        <w:rPr>
          <w:rFonts w:ascii="Roboto Mono" w:eastAsia="Roboto Mono" w:hAnsi="Roboto Mono" w:cs="Roboto Mono"/>
          <w:b/>
          <w:color w:val="F4511E"/>
          <w:sz w:val="18"/>
          <w:szCs w:val="18"/>
        </w:rPr>
      </w:pPr>
      <w:r>
        <w:rPr>
          <w:rFonts w:ascii="Roboto Mono" w:eastAsia="Roboto Mono" w:hAnsi="Roboto Mono" w:cs="Roboto Mono"/>
          <w:b/>
          <w:color w:val="3367D6"/>
          <w:sz w:val="18"/>
          <w:szCs w:val="18"/>
        </w:rPr>
        <w:t>when</w:t>
      </w:r>
      <w:r>
        <w:rPr>
          <w:rFonts w:ascii="Roboto Mono" w:eastAsia="Roboto Mono" w:hAnsi="Roboto Mono" w:cs="Roboto Mono"/>
          <w:b/>
          <w:color w:val="202124"/>
          <w:sz w:val="18"/>
          <w:szCs w:val="18"/>
        </w:rPr>
        <w:t xml:space="preserve"> </w:t>
      </w:r>
      <w:proofErr w:type="spellStart"/>
      <w:r>
        <w:rPr>
          <w:rFonts w:ascii="Roboto Mono" w:eastAsia="Roboto Mono" w:hAnsi="Roboto Mono" w:cs="Roboto Mono"/>
          <w:b/>
          <w:color w:val="202124"/>
          <w:sz w:val="18"/>
          <w:szCs w:val="18"/>
        </w:rPr>
        <w:t>week_no</w:t>
      </w:r>
      <w:proofErr w:type="spellEnd"/>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between</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78</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and</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90</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then</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7</w:t>
      </w:r>
    </w:p>
    <w:p w14:paraId="171047AE" w14:textId="77777777" w:rsidR="00DB1CC5" w:rsidRDefault="00AB756A">
      <w:pPr>
        <w:shd w:val="clear" w:color="auto" w:fill="FFFFFE"/>
        <w:spacing w:line="360" w:lineRule="auto"/>
        <w:rPr>
          <w:rFonts w:ascii="Roboto Mono" w:eastAsia="Roboto Mono" w:hAnsi="Roboto Mono" w:cs="Roboto Mono"/>
          <w:b/>
          <w:color w:val="F4511E"/>
          <w:sz w:val="18"/>
          <w:szCs w:val="18"/>
        </w:rPr>
      </w:pPr>
      <w:r>
        <w:rPr>
          <w:rFonts w:ascii="Roboto Mono" w:eastAsia="Roboto Mono" w:hAnsi="Roboto Mono" w:cs="Roboto Mono"/>
          <w:b/>
          <w:color w:val="3367D6"/>
          <w:sz w:val="18"/>
          <w:szCs w:val="18"/>
        </w:rPr>
        <w:t>when</w:t>
      </w:r>
      <w:r>
        <w:rPr>
          <w:rFonts w:ascii="Roboto Mono" w:eastAsia="Roboto Mono" w:hAnsi="Roboto Mono" w:cs="Roboto Mono"/>
          <w:b/>
          <w:color w:val="202124"/>
          <w:sz w:val="18"/>
          <w:szCs w:val="18"/>
        </w:rPr>
        <w:t xml:space="preserve"> </w:t>
      </w:r>
      <w:proofErr w:type="spellStart"/>
      <w:r>
        <w:rPr>
          <w:rFonts w:ascii="Roboto Mono" w:eastAsia="Roboto Mono" w:hAnsi="Roboto Mono" w:cs="Roboto Mono"/>
          <w:b/>
          <w:color w:val="202124"/>
          <w:sz w:val="18"/>
          <w:szCs w:val="18"/>
        </w:rPr>
        <w:t>week_no</w:t>
      </w:r>
      <w:proofErr w:type="spellEnd"/>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between</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91</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and</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102</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then</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8</w:t>
      </w:r>
    </w:p>
    <w:p w14:paraId="171047AF" w14:textId="77777777" w:rsidR="00DB1CC5" w:rsidRDefault="00AB756A">
      <w:pPr>
        <w:shd w:val="clear" w:color="auto" w:fill="FFFFFE"/>
        <w:spacing w:line="360" w:lineRule="auto"/>
        <w:rPr>
          <w:rFonts w:ascii="Roboto Mono" w:eastAsia="Roboto Mono" w:hAnsi="Roboto Mono" w:cs="Roboto Mono"/>
          <w:b/>
          <w:color w:val="202124"/>
          <w:sz w:val="18"/>
          <w:szCs w:val="18"/>
        </w:rPr>
      </w:pPr>
      <w:r>
        <w:rPr>
          <w:rFonts w:ascii="Roboto Mono" w:eastAsia="Roboto Mono" w:hAnsi="Roboto Mono" w:cs="Roboto Mono"/>
          <w:b/>
          <w:color w:val="3367D6"/>
          <w:sz w:val="18"/>
          <w:szCs w:val="18"/>
        </w:rPr>
        <w:t>end</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as</w:t>
      </w:r>
      <w:r>
        <w:rPr>
          <w:rFonts w:ascii="Roboto Mono" w:eastAsia="Roboto Mono" w:hAnsi="Roboto Mono" w:cs="Roboto Mono"/>
          <w:b/>
          <w:color w:val="202124"/>
          <w:sz w:val="18"/>
          <w:szCs w:val="18"/>
        </w:rPr>
        <w:t xml:space="preserve"> quarter</w:t>
      </w:r>
    </w:p>
    <w:p w14:paraId="171047B0" w14:textId="77777777" w:rsidR="00DB1CC5" w:rsidRDefault="00AB756A">
      <w:pPr>
        <w:shd w:val="clear" w:color="auto" w:fill="FFFFFE"/>
        <w:spacing w:line="360" w:lineRule="auto"/>
        <w:rPr>
          <w:rFonts w:ascii="Roboto Mono" w:eastAsia="Roboto Mono" w:hAnsi="Roboto Mono" w:cs="Roboto Mono"/>
          <w:b/>
          <w:color w:val="202124"/>
          <w:sz w:val="18"/>
          <w:szCs w:val="18"/>
        </w:rPr>
      </w:pPr>
      <w:r>
        <w:rPr>
          <w:rFonts w:ascii="Roboto Mono" w:eastAsia="Roboto Mono" w:hAnsi="Roboto Mono" w:cs="Roboto Mono"/>
          <w:b/>
          <w:color w:val="3367D6"/>
          <w:sz w:val="18"/>
          <w:szCs w:val="18"/>
        </w:rPr>
        <w:t>from</w:t>
      </w:r>
      <w:r>
        <w:rPr>
          <w:rFonts w:ascii="Roboto Mono" w:eastAsia="Roboto Mono" w:hAnsi="Roboto Mono" w:cs="Roboto Mono"/>
          <w:b/>
          <w:color w:val="37474F"/>
          <w:sz w:val="18"/>
          <w:szCs w:val="18"/>
        </w:rPr>
        <w:t>(</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select</w:t>
      </w:r>
      <w:r>
        <w:rPr>
          <w:rFonts w:ascii="Roboto Mono" w:eastAsia="Roboto Mono" w:hAnsi="Roboto Mono" w:cs="Roboto Mono"/>
          <w:b/>
          <w:color w:val="202124"/>
          <w:sz w:val="18"/>
          <w:szCs w:val="18"/>
        </w:rPr>
        <w:t xml:space="preserve"> </w:t>
      </w:r>
      <w:proofErr w:type="spellStart"/>
      <w:r>
        <w:rPr>
          <w:rFonts w:ascii="Roboto Mono" w:eastAsia="Roboto Mono" w:hAnsi="Roboto Mono" w:cs="Roboto Mono"/>
          <w:b/>
          <w:color w:val="202124"/>
          <w:sz w:val="18"/>
          <w:szCs w:val="18"/>
        </w:rPr>
        <w:t>week_no</w:t>
      </w:r>
      <w:proofErr w:type="spellEnd"/>
      <w:r>
        <w:rPr>
          <w:rFonts w:ascii="Roboto Mono" w:eastAsia="Roboto Mono" w:hAnsi="Roboto Mono" w:cs="Roboto Mono"/>
          <w:b/>
          <w:color w:val="202124"/>
          <w:sz w:val="18"/>
          <w:szCs w:val="18"/>
        </w:rPr>
        <w:t xml:space="preserve">, STORE_ID, </w:t>
      </w:r>
      <w:r>
        <w:rPr>
          <w:rFonts w:ascii="Roboto Mono" w:eastAsia="Roboto Mono" w:hAnsi="Roboto Mono" w:cs="Roboto Mono"/>
          <w:b/>
          <w:color w:val="3367D6"/>
          <w:sz w:val="18"/>
          <w:szCs w:val="18"/>
        </w:rPr>
        <w:t>sum</w:t>
      </w:r>
      <w:r>
        <w:rPr>
          <w:rFonts w:ascii="Roboto Mono" w:eastAsia="Roboto Mono" w:hAnsi="Roboto Mono" w:cs="Roboto Mono"/>
          <w:b/>
          <w:color w:val="37474F"/>
          <w:sz w:val="18"/>
          <w:szCs w:val="18"/>
        </w:rPr>
        <w:t>(</w:t>
      </w:r>
      <w:r>
        <w:rPr>
          <w:rFonts w:ascii="Roboto Mono" w:eastAsia="Roboto Mono" w:hAnsi="Roboto Mono" w:cs="Roboto Mono"/>
          <w:b/>
          <w:color w:val="202124"/>
          <w:sz w:val="18"/>
          <w:szCs w:val="18"/>
        </w:rPr>
        <w:t>SALES_VALUE</w:t>
      </w:r>
      <w:r>
        <w:rPr>
          <w:rFonts w:ascii="Roboto Mono" w:eastAsia="Roboto Mono" w:hAnsi="Roboto Mono" w:cs="Roboto Mono"/>
          <w:b/>
          <w:color w:val="37474F"/>
          <w:sz w:val="18"/>
          <w:szCs w:val="18"/>
        </w:rPr>
        <w:t>)</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as</w:t>
      </w:r>
      <w:r>
        <w:rPr>
          <w:rFonts w:ascii="Roboto Mono" w:eastAsia="Roboto Mono" w:hAnsi="Roboto Mono" w:cs="Roboto Mono"/>
          <w:b/>
          <w:color w:val="202124"/>
          <w:sz w:val="18"/>
          <w:szCs w:val="18"/>
        </w:rPr>
        <w:t xml:space="preserve"> sales,</w:t>
      </w:r>
    </w:p>
    <w:p w14:paraId="171047B1" w14:textId="77777777" w:rsidR="00DB1CC5" w:rsidRDefault="00AB756A">
      <w:pPr>
        <w:shd w:val="clear" w:color="auto" w:fill="FFFFFE"/>
        <w:spacing w:line="360" w:lineRule="auto"/>
        <w:rPr>
          <w:rFonts w:ascii="Roboto Mono" w:eastAsia="Roboto Mono" w:hAnsi="Roboto Mono" w:cs="Roboto Mono"/>
          <w:b/>
          <w:color w:val="37474F"/>
          <w:sz w:val="18"/>
          <w:szCs w:val="18"/>
        </w:rPr>
      </w:pPr>
      <w:r>
        <w:rPr>
          <w:rFonts w:ascii="Roboto Mono" w:eastAsia="Roboto Mono" w:hAnsi="Roboto Mono" w:cs="Roboto Mono"/>
          <w:b/>
          <w:color w:val="3367D6"/>
          <w:sz w:val="18"/>
          <w:szCs w:val="18"/>
        </w:rPr>
        <w:t>from</w:t>
      </w:r>
      <w:r>
        <w:rPr>
          <w:rFonts w:ascii="Roboto Mono" w:eastAsia="Roboto Mono" w:hAnsi="Roboto Mono" w:cs="Roboto Mono"/>
          <w:b/>
          <w:color w:val="202124"/>
          <w:sz w:val="18"/>
          <w:szCs w:val="18"/>
        </w:rPr>
        <w:t xml:space="preserve">  </w:t>
      </w:r>
      <w:r>
        <w:rPr>
          <w:rFonts w:ascii="Roboto Mono" w:eastAsia="Roboto Mono" w:hAnsi="Roboto Mono" w:cs="Roboto Mono"/>
          <w:b/>
          <w:color w:val="0D904F"/>
          <w:sz w:val="18"/>
          <w:szCs w:val="18"/>
        </w:rPr>
        <w:t>`</w:t>
      </w:r>
      <w:proofErr w:type="spellStart"/>
      <w:r>
        <w:rPr>
          <w:rFonts w:ascii="Roboto Mono" w:eastAsia="Roboto Mono" w:hAnsi="Roboto Mono" w:cs="Roboto Mono"/>
          <w:b/>
          <w:color w:val="0D904F"/>
          <w:sz w:val="18"/>
          <w:szCs w:val="18"/>
        </w:rPr>
        <w:t>dunnhumbysql.complete.transaction_data</w:t>
      </w:r>
      <w:proofErr w:type="spellEnd"/>
      <w:r>
        <w:rPr>
          <w:rFonts w:ascii="Roboto Mono" w:eastAsia="Roboto Mono" w:hAnsi="Roboto Mono" w:cs="Roboto Mono"/>
          <w:b/>
          <w:color w:val="0D904F"/>
          <w:sz w:val="18"/>
          <w:szCs w:val="18"/>
        </w:rPr>
        <w:t>`</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group</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by</w:t>
      </w:r>
      <w:r>
        <w:rPr>
          <w:rFonts w:ascii="Roboto Mono" w:eastAsia="Roboto Mono" w:hAnsi="Roboto Mono" w:cs="Roboto Mono"/>
          <w:b/>
          <w:color w:val="202124"/>
          <w:sz w:val="18"/>
          <w:szCs w:val="18"/>
        </w:rPr>
        <w:t xml:space="preserve"> STORE_ID, WEEK_NO</w:t>
      </w:r>
      <w:r>
        <w:rPr>
          <w:rFonts w:ascii="Roboto Mono" w:eastAsia="Roboto Mono" w:hAnsi="Roboto Mono" w:cs="Roboto Mono"/>
          <w:b/>
          <w:color w:val="37474F"/>
          <w:sz w:val="18"/>
          <w:szCs w:val="18"/>
        </w:rPr>
        <w:t>)</w:t>
      </w:r>
    </w:p>
    <w:p w14:paraId="171047B2" w14:textId="77777777" w:rsidR="00DB1CC5" w:rsidRDefault="00AB756A">
      <w:pPr>
        <w:shd w:val="clear" w:color="auto" w:fill="FFFFFE"/>
        <w:spacing w:line="360" w:lineRule="auto"/>
        <w:rPr>
          <w:rFonts w:ascii="Roboto Mono" w:eastAsia="Roboto Mono" w:hAnsi="Roboto Mono" w:cs="Roboto Mono"/>
          <w:b/>
          <w:color w:val="202124"/>
          <w:sz w:val="18"/>
          <w:szCs w:val="18"/>
        </w:rPr>
      </w:pPr>
      <w:r>
        <w:rPr>
          <w:rFonts w:ascii="Roboto Mono" w:eastAsia="Roboto Mono" w:hAnsi="Roboto Mono" w:cs="Roboto Mono"/>
          <w:b/>
          <w:color w:val="3367D6"/>
          <w:sz w:val="18"/>
          <w:szCs w:val="18"/>
        </w:rPr>
        <w:t>group</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by</w:t>
      </w:r>
      <w:r>
        <w:rPr>
          <w:rFonts w:ascii="Roboto Mono" w:eastAsia="Roboto Mono" w:hAnsi="Roboto Mono" w:cs="Roboto Mono"/>
          <w:b/>
          <w:color w:val="202124"/>
          <w:sz w:val="18"/>
          <w:szCs w:val="18"/>
        </w:rPr>
        <w:t xml:space="preserve">  quarter, </w:t>
      </w:r>
      <w:proofErr w:type="spellStart"/>
      <w:r>
        <w:rPr>
          <w:rFonts w:ascii="Roboto Mono" w:eastAsia="Roboto Mono" w:hAnsi="Roboto Mono" w:cs="Roboto Mono"/>
          <w:b/>
          <w:color w:val="202124"/>
          <w:sz w:val="18"/>
          <w:szCs w:val="18"/>
        </w:rPr>
        <w:t>store_id</w:t>
      </w:r>
      <w:proofErr w:type="spellEnd"/>
    </w:p>
    <w:p w14:paraId="171047B3" w14:textId="77777777" w:rsidR="00DB1CC5" w:rsidRDefault="00AB756A">
      <w:pPr>
        <w:shd w:val="clear" w:color="auto" w:fill="FFFFFE"/>
        <w:spacing w:line="360" w:lineRule="auto"/>
        <w:rPr>
          <w:rFonts w:ascii="Roboto Mono" w:eastAsia="Roboto Mono" w:hAnsi="Roboto Mono" w:cs="Roboto Mono"/>
          <w:b/>
          <w:color w:val="202124"/>
          <w:sz w:val="18"/>
          <w:szCs w:val="18"/>
        </w:rPr>
      </w:pPr>
      <w:r>
        <w:rPr>
          <w:rFonts w:ascii="Roboto Mono" w:eastAsia="Roboto Mono" w:hAnsi="Roboto Mono" w:cs="Roboto Mono"/>
          <w:b/>
          <w:noProof/>
          <w:color w:val="3367D6"/>
          <w:sz w:val="18"/>
          <w:szCs w:val="18"/>
        </w:rPr>
        <w:drawing>
          <wp:inline distT="114300" distB="114300" distL="114300" distR="114300" wp14:anchorId="171049DF" wp14:editId="171049E0">
            <wp:extent cx="4160520" cy="2549652"/>
            <wp:effectExtent l="0" t="0" r="0" b="0"/>
            <wp:docPr id="6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4160520" cy="2549652"/>
                    </a:xfrm>
                    <a:prstGeom prst="rect">
                      <a:avLst/>
                    </a:prstGeom>
                    <a:ln/>
                  </pic:spPr>
                </pic:pic>
              </a:graphicData>
            </a:graphic>
          </wp:inline>
        </w:drawing>
      </w:r>
    </w:p>
    <w:p w14:paraId="171047B4" w14:textId="77777777" w:rsidR="00DB1CC5" w:rsidRDefault="00DB1CC5">
      <w:pPr>
        <w:shd w:val="clear" w:color="auto" w:fill="FFFFFE"/>
        <w:spacing w:line="320" w:lineRule="auto"/>
        <w:rPr>
          <w:rFonts w:ascii="Roboto Mono" w:eastAsia="Roboto Mono" w:hAnsi="Roboto Mono" w:cs="Roboto Mono"/>
          <w:color w:val="3367D6"/>
          <w:sz w:val="20"/>
          <w:szCs w:val="20"/>
        </w:rPr>
      </w:pPr>
    </w:p>
    <w:p w14:paraId="171047B5" w14:textId="77777777" w:rsidR="00DB1CC5" w:rsidRDefault="00DB1CC5">
      <w:pPr>
        <w:shd w:val="clear" w:color="auto" w:fill="FFFFFE"/>
        <w:spacing w:line="320" w:lineRule="auto"/>
        <w:rPr>
          <w:rFonts w:ascii="Roboto Mono" w:eastAsia="Roboto Mono" w:hAnsi="Roboto Mono" w:cs="Roboto Mono"/>
          <w:b/>
          <w:color w:val="202124"/>
          <w:sz w:val="20"/>
          <w:szCs w:val="20"/>
        </w:rPr>
      </w:pPr>
    </w:p>
    <w:p w14:paraId="171047B6" w14:textId="77777777" w:rsidR="00DB1CC5" w:rsidRDefault="00DB1CC5">
      <w:pPr>
        <w:shd w:val="clear" w:color="auto" w:fill="FFFFFE"/>
        <w:spacing w:line="320" w:lineRule="auto"/>
        <w:rPr>
          <w:rFonts w:ascii="Roboto Mono" w:eastAsia="Roboto Mono" w:hAnsi="Roboto Mono" w:cs="Roboto Mono"/>
          <w:b/>
          <w:color w:val="202124"/>
          <w:sz w:val="24"/>
          <w:szCs w:val="24"/>
        </w:rPr>
      </w:pPr>
    </w:p>
    <w:p w14:paraId="171047B7" w14:textId="77777777" w:rsidR="00DB1CC5" w:rsidRDefault="00AB756A">
      <w:pPr>
        <w:shd w:val="clear" w:color="auto" w:fill="FFFFFE"/>
        <w:spacing w:line="320" w:lineRule="auto"/>
        <w:rPr>
          <w:rFonts w:ascii="Roboto Mono" w:eastAsia="Roboto Mono" w:hAnsi="Roboto Mono" w:cs="Roboto Mono"/>
          <w:b/>
          <w:color w:val="202124"/>
          <w:sz w:val="24"/>
          <w:szCs w:val="24"/>
        </w:rPr>
      </w:pPr>
      <w:r>
        <w:rPr>
          <w:rFonts w:ascii="Roboto Mono" w:eastAsia="Roboto Mono" w:hAnsi="Roboto Mono" w:cs="Roboto Mono"/>
          <w:b/>
          <w:color w:val="202124"/>
          <w:sz w:val="24"/>
          <w:szCs w:val="24"/>
        </w:rPr>
        <w:t>11. Customer churn analysis for each quarter</w:t>
      </w:r>
    </w:p>
    <w:p w14:paraId="171047B8" w14:textId="77777777" w:rsidR="00DB1CC5" w:rsidRDefault="00DB1CC5">
      <w:pPr>
        <w:shd w:val="clear" w:color="auto" w:fill="FFFFFE"/>
        <w:spacing w:line="320" w:lineRule="auto"/>
        <w:rPr>
          <w:rFonts w:ascii="Roboto Mono" w:eastAsia="Roboto Mono" w:hAnsi="Roboto Mono" w:cs="Roboto Mono"/>
          <w:b/>
          <w:color w:val="3367D6"/>
          <w:sz w:val="18"/>
          <w:szCs w:val="18"/>
        </w:rPr>
      </w:pPr>
    </w:p>
    <w:p w14:paraId="171047B9" w14:textId="77777777" w:rsidR="00DB1CC5" w:rsidRDefault="00AB756A">
      <w:pPr>
        <w:shd w:val="clear" w:color="auto" w:fill="FFFFFE"/>
        <w:spacing w:line="320" w:lineRule="auto"/>
        <w:rPr>
          <w:rFonts w:ascii="Roboto Mono" w:eastAsia="Roboto Mono" w:hAnsi="Roboto Mono" w:cs="Roboto Mono"/>
          <w:b/>
          <w:color w:val="37474F"/>
          <w:sz w:val="20"/>
          <w:szCs w:val="20"/>
        </w:rPr>
      </w:pPr>
      <w:r>
        <w:rPr>
          <w:rFonts w:ascii="Roboto Mono" w:eastAsia="Roboto Mono" w:hAnsi="Roboto Mono" w:cs="Roboto Mono"/>
          <w:b/>
          <w:color w:val="3367D6"/>
          <w:sz w:val="20"/>
          <w:szCs w:val="20"/>
        </w:rPr>
        <w:t>with</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cte</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as</w:t>
      </w:r>
      <w:r>
        <w:rPr>
          <w:rFonts w:ascii="Roboto Mono" w:eastAsia="Roboto Mono" w:hAnsi="Roboto Mono" w:cs="Roboto Mono"/>
          <w:b/>
          <w:color w:val="37474F"/>
          <w:sz w:val="20"/>
          <w:szCs w:val="20"/>
        </w:rPr>
        <w:t>(</w:t>
      </w:r>
    </w:p>
    <w:p w14:paraId="171047BA" w14:textId="77777777" w:rsidR="00DB1CC5" w:rsidRDefault="00AB756A">
      <w:pPr>
        <w:shd w:val="clear" w:color="auto" w:fill="FFFFFE"/>
        <w:spacing w:line="32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select</w:t>
      </w:r>
      <w:r>
        <w:rPr>
          <w:rFonts w:ascii="Roboto Mono" w:eastAsia="Roboto Mono" w:hAnsi="Roboto Mono" w:cs="Roboto Mono"/>
          <w:b/>
          <w:color w:val="202124"/>
          <w:sz w:val="20"/>
          <w:szCs w:val="20"/>
        </w:rPr>
        <w:t xml:space="preserve"> </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w:t>
      </w:r>
    </w:p>
    <w:p w14:paraId="171047BB" w14:textId="77777777" w:rsidR="00DB1CC5" w:rsidRDefault="00AB756A">
      <w:pPr>
        <w:shd w:val="clear" w:color="auto" w:fill="FFFFFE"/>
        <w:spacing w:line="320" w:lineRule="auto"/>
        <w:rPr>
          <w:rFonts w:ascii="Roboto Mono" w:eastAsia="Roboto Mono" w:hAnsi="Roboto Mono" w:cs="Roboto Mono"/>
          <w:b/>
          <w:color w:val="3367D6"/>
          <w:sz w:val="20"/>
          <w:szCs w:val="20"/>
        </w:rPr>
      </w:pPr>
      <w:r>
        <w:rPr>
          <w:rFonts w:ascii="Roboto Mono" w:eastAsia="Roboto Mono" w:hAnsi="Roboto Mono" w:cs="Roboto Mono"/>
          <w:b/>
          <w:color w:val="3367D6"/>
          <w:sz w:val="20"/>
          <w:szCs w:val="20"/>
        </w:rPr>
        <w:t>case</w:t>
      </w:r>
    </w:p>
    <w:p w14:paraId="171047BC" w14:textId="77777777" w:rsidR="00DB1CC5" w:rsidRDefault="00AB756A">
      <w:pPr>
        <w:shd w:val="clear" w:color="auto" w:fill="FFFFFE"/>
        <w:spacing w:line="32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when</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week_no</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between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0</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and</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12</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then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1</w:t>
      </w:r>
    </w:p>
    <w:p w14:paraId="171047BD" w14:textId="77777777" w:rsidR="00DB1CC5" w:rsidRDefault="00AB756A">
      <w:pPr>
        <w:shd w:val="clear" w:color="auto" w:fill="FFFFFE"/>
        <w:spacing w:line="32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when</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week_no</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between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13</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and</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25</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then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2</w:t>
      </w:r>
    </w:p>
    <w:p w14:paraId="171047BE" w14:textId="77777777" w:rsidR="00DB1CC5" w:rsidRDefault="00AB756A">
      <w:pPr>
        <w:shd w:val="clear" w:color="auto" w:fill="FFFFFE"/>
        <w:spacing w:line="32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when</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week_no</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between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26</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and</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38</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then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3</w:t>
      </w:r>
    </w:p>
    <w:p w14:paraId="171047BF" w14:textId="77777777" w:rsidR="00DB1CC5" w:rsidRDefault="00AB756A">
      <w:pPr>
        <w:shd w:val="clear" w:color="auto" w:fill="FFFFFE"/>
        <w:spacing w:line="32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when</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week_no</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between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39</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and</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51</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then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4</w:t>
      </w:r>
    </w:p>
    <w:p w14:paraId="171047C0" w14:textId="77777777" w:rsidR="00DB1CC5" w:rsidRDefault="00AB756A">
      <w:pPr>
        <w:shd w:val="clear" w:color="auto" w:fill="FFFFFE"/>
        <w:spacing w:line="32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when</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week_no</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between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52</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and</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64</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then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5</w:t>
      </w:r>
    </w:p>
    <w:p w14:paraId="171047C1" w14:textId="77777777" w:rsidR="00DB1CC5" w:rsidRDefault="00AB756A">
      <w:pPr>
        <w:shd w:val="clear" w:color="auto" w:fill="FFFFFE"/>
        <w:spacing w:line="32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when</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week_no</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between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65</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and</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77</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then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6</w:t>
      </w:r>
    </w:p>
    <w:p w14:paraId="171047C2" w14:textId="77777777" w:rsidR="00DB1CC5" w:rsidRDefault="00AB756A">
      <w:pPr>
        <w:shd w:val="clear" w:color="auto" w:fill="FFFFFE"/>
        <w:spacing w:line="32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when</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week_no</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between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78</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and</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90</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then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7</w:t>
      </w:r>
    </w:p>
    <w:p w14:paraId="171047C3" w14:textId="77777777" w:rsidR="00DB1CC5" w:rsidRDefault="00AB756A">
      <w:pPr>
        <w:shd w:val="clear" w:color="auto" w:fill="FFFFFE"/>
        <w:spacing w:line="32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lastRenderedPageBreak/>
        <w:t>when</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week_no</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between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91</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and</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102</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then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8</w:t>
      </w:r>
    </w:p>
    <w:p w14:paraId="171047C4" w14:textId="77777777" w:rsidR="00DB1CC5" w:rsidRDefault="00AB756A">
      <w:pPr>
        <w:shd w:val="clear" w:color="auto" w:fill="FFFFFE"/>
        <w:spacing w:line="32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end</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as</w:t>
      </w:r>
      <w:r>
        <w:rPr>
          <w:rFonts w:ascii="Roboto Mono" w:eastAsia="Roboto Mono" w:hAnsi="Roboto Mono" w:cs="Roboto Mono"/>
          <w:b/>
          <w:color w:val="202124"/>
          <w:sz w:val="20"/>
          <w:szCs w:val="20"/>
        </w:rPr>
        <w:t xml:space="preserve"> quarter</w:t>
      </w:r>
    </w:p>
    <w:p w14:paraId="171047C5" w14:textId="77777777" w:rsidR="00DB1CC5" w:rsidRDefault="00AB756A">
      <w:pPr>
        <w:shd w:val="clear" w:color="auto" w:fill="FFFFFE"/>
        <w:spacing w:line="32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from</w:t>
      </w:r>
      <w:r>
        <w:rPr>
          <w:rFonts w:ascii="Roboto Mono" w:eastAsia="Roboto Mono" w:hAnsi="Roboto Mono" w:cs="Roboto Mono"/>
          <w:b/>
          <w:color w:val="202124"/>
          <w:sz w:val="20"/>
          <w:szCs w:val="20"/>
        </w:rPr>
        <w:t xml:space="preserve"> </w:t>
      </w:r>
      <w:r>
        <w:rPr>
          <w:rFonts w:ascii="Roboto Mono" w:eastAsia="Roboto Mono" w:hAnsi="Roboto Mono" w:cs="Roboto Mono"/>
          <w:b/>
          <w:color w:val="0D904F"/>
          <w:sz w:val="20"/>
          <w:szCs w:val="20"/>
        </w:rPr>
        <w:t>`</w:t>
      </w:r>
      <w:proofErr w:type="spellStart"/>
      <w:r>
        <w:rPr>
          <w:rFonts w:ascii="Roboto Mono" w:eastAsia="Roboto Mono" w:hAnsi="Roboto Mono" w:cs="Roboto Mono"/>
          <w:b/>
          <w:color w:val="0D904F"/>
          <w:sz w:val="20"/>
          <w:szCs w:val="20"/>
        </w:rPr>
        <w:t>dunnhumbysql.complete.transaction_data</w:t>
      </w:r>
      <w:proofErr w:type="spellEnd"/>
      <w:r>
        <w:rPr>
          <w:rFonts w:ascii="Roboto Mono" w:eastAsia="Roboto Mono" w:hAnsi="Roboto Mono" w:cs="Roboto Mono"/>
          <w:b/>
          <w:color w:val="0D904F"/>
          <w:sz w:val="20"/>
          <w:szCs w:val="20"/>
        </w:rPr>
        <w:t>`</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 xml:space="preserve"> </w:t>
      </w:r>
    </w:p>
    <w:p w14:paraId="171047C6" w14:textId="77777777" w:rsidR="00DB1CC5" w:rsidRDefault="00AB756A">
      <w:pPr>
        <w:shd w:val="clear" w:color="auto" w:fill="FFFFFE"/>
        <w:spacing w:line="32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select</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a.quarter</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count</w:t>
      </w:r>
      <w:r>
        <w:rPr>
          <w:rFonts w:ascii="Roboto Mono" w:eastAsia="Roboto Mono" w:hAnsi="Roboto Mono" w:cs="Roboto Mono"/>
          <w:b/>
          <w:color w:val="37474F"/>
          <w:sz w:val="20"/>
          <w:szCs w:val="20"/>
        </w:rPr>
        <w:t>(</w:t>
      </w:r>
      <w:r>
        <w:rPr>
          <w:rFonts w:ascii="Roboto Mono" w:eastAsia="Roboto Mono" w:hAnsi="Roboto Mono" w:cs="Roboto Mono"/>
          <w:b/>
          <w:color w:val="3367D6"/>
          <w:sz w:val="20"/>
          <w:szCs w:val="20"/>
        </w:rPr>
        <w:t>distinct</w:t>
      </w:r>
      <w:r>
        <w:rPr>
          <w:rFonts w:ascii="Roboto Mono" w:eastAsia="Roboto Mono" w:hAnsi="Roboto Mono" w:cs="Roboto Mono"/>
          <w:b/>
          <w:color w:val="37474F"/>
          <w:sz w:val="20"/>
          <w:szCs w:val="20"/>
        </w:rPr>
        <w:t>(</w:t>
      </w:r>
      <w:proofErr w:type="spellStart"/>
      <w:r>
        <w:rPr>
          <w:rFonts w:ascii="Roboto Mono" w:eastAsia="Roboto Mono" w:hAnsi="Roboto Mono" w:cs="Roboto Mono"/>
          <w:b/>
          <w:color w:val="202124"/>
          <w:sz w:val="20"/>
          <w:szCs w:val="20"/>
        </w:rPr>
        <w:t>a.household_key</w:t>
      </w:r>
      <w:proofErr w:type="spellEnd"/>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as</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chrned</w:t>
      </w:r>
      <w:proofErr w:type="spellEnd"/>
    </w:p>
    <w:p w14:paraId="171047C7" w14:textId="77777777" w:rsidR="00DB1CC5" w:rsidRDefault="00AB756A">
      <w:pPr>
        <w:shd w:val="clear" w:color="auto" w:fill="FFFFFE"/>
        <w:spacing w:line="32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from</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cte</w:t>
      </w:r>
      <w:proofErr w:type="spellEnd"/>
      <w:r>
        <w:rPr>
          <w:rFonts w:ascii="Roboto Mono" w:eastAsia="Roboto Mono" w:hAnsi="Roboto Mono" w:cs="Roboto Mono"/>
          <w:b/>
          <w:color w:val="202124"/>
          <w:sz w:val="20"/>
          <w:szCs w:val="20"/>
        </w:rPr>
        <w:t xml:space="preserve"> a</w:t>
      </w:r>
    </w:p>
    <w:p w14:paraId="171047C8" w14:textId="77777777" w:rsidR="00DB1CC5" w:rsidRDefault="00AB756A">
      <w:pPr>
        <w:shd w:val="clear" w:color="auto" w:fill="FFFFFE"/>
        <w:spacing w:line="32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FULL</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OUTER</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JOIN</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cte</w:t>
      </w:r>
      <w:proofErr w:type="spellEnd"/>
      <w:r>
        <w:rPr>
          <w:rFonts w:ascii="Roboto Mono" w:eastAsia="Roboto Mono" w:hAnsi="Roboto Mono" w:cs="Roboto Mono"/>
          <w:b/>
          <w:color w:val="202124"/>
          <w:sz w:val="20"/>
          <w:szCs w:val="20"/>
        </w:rPr>
        <w:t xml:space="preserve"> b</w:t>
      </w:r>
    </w:p>
    <w:p w14:paraId="171047C9" w14:textId="77777777" w:rsidR="00DB1CC5" w:rsidRDefault="00AB756A">
      <w:pPr>
        <w:shd w:val="clear" w:color="auto" w:fill="FFFFFE"/>
        <w:spacing w:line="32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on</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a.</w:t>
      </w:r>
      <w:r>
        <w:rPr>
          <w:rFonts w:ascii="Roboto Mono" w:eastAsia="Roboto Mono" w:hAnsi="Roboto Mono" w:cs="Roboto Mono"/>
          <w:b/>
          <w:color w:val="800000"/>
          <w:sz w:val="20"/>
          <w:szCs w:val="20"/>
        </w:rPr>
        <w:t>household_key</w:t>
      </w:r>
      <w:proofErr w:type="spellEnd"/>
      <w:r>
        <w:rPr>
          <w:rFonts w:ascii="Roboto Mono" w:eastAsia="Roboto Mono" w:hAnsi="Roboto Mono" w:cs="Roboto Mono"/>
          <w:b/>
          <w:color w:val="202124"/>
          <w:sz w:val="20"/>
          <w:szCs w:val="20"/>
        </w:rPr>
        <w:t>=</w:t>
      </w:r>
      <w:proofErr w:type="spellStart"/>
      <w:r>
        <w:rPr>
          <w:rFonts w:ascii="Roboto Mono" w:eastAsia="Roboto Mono" w:hAnsi="Roboto Mono" w:cs="Roboto Mono"/>
          <w:b/>
          <w:color w:val="202124"/>
          <w:sz w:val="20"/>
          <w:szCs w:val="20"/>
        </w:rPr>
        <w:t>b.household_key</w:t>
      </w:r>
      <w:proofErr w:type="spellEnd"/>
      <w:r>
        <w:rPr>
          <w:rFonts w:ascii="Roboto Mono" w:eastAsia="Roboto Mono" w:hAnsi="Roboto Mono" w:cs="Roboto Mono"/>
          <w:b/>
          <w:color w:val="202124"/>
          <w:sz w:val="20"/>
          <w:szCs w:val="20"/>
        </w:rPr>
        <w:t xml:space="preserve"> </w:t>
      </w:r>
    </w:p>
    <w:p w14:paraId="171047CA" w14:textId="77777777" w:rsidR="00DB1CC5" w:rsidRDefault="00AB756A">
      <w:pPr>
        <w:shd w:val="clear" w:color="auto" w:fill="FFFFFE"/>
        <w:spacing w:line="32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and</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a.quarter</w:t>
      </w:r>
      <w:proofErr w:type="spellEnd"/>
      <w:r>
        <w:rPr>
          <w:rFonts w:ascii="Roboto Mono" w:eastAsia="Roboto Mono" w:hAnsi="Roboto Mono" w:cs="Roboto Mono"/>
          <w:b/>
          <w:color w:val="37474F"/>
          <w:sz w:val="20"/>
          <w:szCs w:val="20"/>
        </w:rPr>
        <w:t>&lt;</w:t>
      </w:r>
      <w:proofErr w:type="spellStart"/>
      <w:r>
        <w:rPr>
          <w:rFonts w:ascii="Roboto Mono" w:eastAsia="Roboto Mono" w:hAnsi="Roboto Mono" w:cs="Roboto Mono"/>
          <w:b/>
          <w:color w:val="202124"/>
          <w:sz w:val="20"/>
          <w:szCs w:val="20"/>
        </w:rPr>
        <w:t>b.quarter</w:t>
      </w:r>
      <w:proofErr w:type="spellEnd"/>
    </w:p>
    <w:p w14:paraId="171047CB" w14:textId="77777777" w:rsidR="00DB1CC5" w:rsidRDefault="00AB756A">
      <w:pPr>
        <w:shd w:val="clear" w:color="auto" w:fill="FFFFFE"/>
        <w:spacing w:line="320" w:lineRule="auto"/>
        <w:rPr>
          <w:rFonts w:ascii="Roboto Mono" w:eastAsia="Roboto Mono" w:hAnsi="Roboto Mono" w:cs="Roboto Mono"/>
          <w:b/>
          <w:color w:val="3367D6"/>
          <w:sz w:val="20"/>
          <w:szCs w:val="20"/>
        </w:rPr>
      </w:pPr>
      <w:r>
        <w:rPr>
          <w:rFonts w:ascii="Roboto Mono" w:eastAsia="Roboto Mono" w:hAnsi="Roboto Mono" w:cs="Roboto Mono"/>
          <w:b/>
          <w:color w:val="3367D6"/>
          <w:sz w:val="20"/>
          <w:szCs w:val="20"/>
        </w:rPr>
        <w:t>where</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b.household_key</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is</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3367D6"/>
          <w:sz w:val="20"/>
          <w:szCs w:val="20"/>
        </w:rPr>
        <w:t>NUll</w:t>
      </w:r>
      <w:proofErr w:type="spellEnd"/>
    </w:p>
    <w:p w14:paraId="171047CC" w14:textId="77777777" w:rsidR="00DB1CC5" w:rsidRDefault="00AB756A">
      <w:pPr>
        <w:shd w:val="clear" w:color="auto" w:fill="FFFFFE"/>
        <w:spacing w:line="32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group</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by</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a.quarter</w:t>
      </w:r>
      <w:proofErr w:type="spellEnd"/>
    </w:p>
    <w:p w14:paraId="171047CD" w14:textId="77777777" w:rsidR="00DB1CC5" w:rsidRDefault="00AB756A">
      <w:pPr>
        <w:shd w:val="clear" w:color="auto" w:fill="FFFFFE"/>
        <w:spacing w:line="32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order</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by</w:t>
      </w:r>
      <w:r>
        <w:rPr>
          <w:rFonts w:ascii="Roboto Mono" w:eastAsia="Roboto Mono" w:hAnsi="Roboto Mono" w:cs="Roboto Mono"/>
          <w:b/>
          <w:color w:val="202124"/>
          <w:sz w:val="20"/>
          <w:szCs w:val="20"/>
        </w:rPr>
        <w:t xml:space="preserve"> quarter</w:t>
      </w:r>
    </w:p>
    <w:p w14:paraId="171047CE" w14:textId="77777777" w:rsidR="00DB1CC5" w:rsidRDefault="00AB756A">
      <w:pPr>
        <w:shd w:val="clear" w:color="auto" w:fill="FFFFFE"/>
        <w:spacing w:line="320" w:lineRule="auto"/>
        <w:rPr>
          <w:rFonts w:ascii="Roboto Mono" w:eastAsia="Roboto Mono" w:hAnsi="Roboto Mono" w:cs="Roboto Mono"/>
          <w:b/>
          <w:color w:val="3367D6"/>
          <w:sz w:val="18"/>
          <w:szCs w:val="18"/>
        </w:rPr>
      </w:pPr>
      <w:r>
        <w:rPr>
          <w:rFonts w:ascii="Roboto Mono" w:eastAsia="Roboto Mono" w:hAnsi="Roboto Mono" w:cs="Roboto Mono"/>
          <w:b/>
          <w:noProof/>
          <w:color w:val="3367D6"/>
          <w:sz w:val="18"/>
          <w:szCs w:val="18"/>
        </w:rPr>
        <w:drawing>
          <wp:inline distT="114300" distB="114300" distL="114300" distR="114300" wp14:anchorId="171049E1" wp14:editId="171049E2">
            <wp:extent cx="2286000" cy="2857500"/>
            <wp:effectExtent l="0" t="0" r="0" b="0"/>
            <wp:docPr id="6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2286000" cy="2857500"/>
                    </a:xfrm>
                    <a:prstGeom prst="rect">
                      <a:avLst/>
                    </a:prstGeom>
                    <a:ln/>
                  </pic:spPr>
                </pic:pic>
              </a:graphicData>
            </a:graphic>
          </wp:inline>
        </w:drawing>
      </w:r>
    </w:p>
    <w:p w14:paraId="171047CF" w14:textId="77777777" w:rsidR="00DB1CC5" w:rsidRDefault="00DB1CC5">
      <w:pPr>
        <w:shd w:val="clear" w:color="auto" w:fill="FFFFFE"/>
        <w:spacing w:line="320" w:lineRule="auto"/>
        <w:rPr>
          <w:rFonts w:ascii="Roboto Mono" w:eastAsia="Roboto Mono" w:hAnsi="Roboto Mono" w:cs="Roboto Mono"/>
          <w:b/>
          <w:color w:val="202124"/>
          <w:sz w:val="18"/>
          <w:szCs w:val="18"/>
        </w:rPr>
      </w:pPr>
    </w:p>
    <w:p w14:paraId="171047D0" w14:textId="77777777" w:rsidR="00DB1CC5" w:rsidRDefault="00DB1CC5">
      <w:pPr>
        <w:shd w:val="clear" w:color="auto" w:fill="FFFFFE"/>
        <w:spacing w:line="320" w:lineRule="auto"/>
        <w:rPr>
          <w:rFonts w:ascii="Roboto Mono" w:eastAsia="Roboto Mono" w:hAnsi="Roboto Mono" w:cs="Roboto Mono"/>
          <w:b/>
          <w:color w:val="202124"/>
          <w:sz w:val="24"/>
          <w:szCs w:val="24"/>
        </w:rPr>
      </w:pPr>
    </w:p>
    <w:p w14:paraId="171047D1" w14:textId="77777777" w:rsidR="00DB1CC5" w:rsidRDefault="00AB756A">
      <w:pPr>
        <w:shd w:val="clear" w:color="auto" w:fill="FFFFFE"/>
        <w:spacing w:line="320" w:lineRule="auto"/>
        <w:rPr>
          <w:rFonts w:ascii="Roboto Mono" w:eastAsia="Roboto Mono" w:hAnsi="Roboto Mono" w:cs="Roboto Mono"/>
          <w:b/>
          <w:color w:val="202124"/>
          <w:sz w:val="24"/>
          <w:szCs w:val="24"/>
        </w:rPr>
      </w:pPr>
      <w:r>
        <w:rPr>
          <w:rFonts w:ascii="Roboto Mono" w:eastAsia="Roboto Mono" w:hAnsi="Roboto Mono" w:cs="Roboto Mono"/>
          <w:b/>
          <w:color w:val="202124"/>
          <w:sz w:val="24"/>
          <w:szCs w:val="24"/>
        </w:rPr>
        <w:t>12. Find the retained customers for each quarter(Households who were there last quarters and are there in the current quarter</w:t>
      </w:r>
    </w:p>
    <w:p w14:paraId="171047D2" w14:textId="77777777" w:rsidR="00DB1CC5" w:rsidRDefault="00AB756A">
      <w:pPr>
        <w:shd w:val="clear" w:color="auto" w:fill="FFFFFE"/>
        <w:spacing w:line="320" w:lineRule="auto"/>
        <w:rPr>
          <w:rFonts w:ascii="Roboto Mono" w:eastAsia="Roboto Mono" w:hAnsi="Roboto Mono" w:cs="Roboto Mono"/>
          <w:b/>
          <w:color w:val="37474F"/>
          <w:sz w:val="18"/>
          <w:szCs w:val="18"/>
        </w:rPr>
      </w:pPr>
      <w:r>
        <w:rPr>
          <w:rFonts w:ascii="Roboto Mono" w:eastAsia="Roboto Mono" w:hAnsi="Roboto Mono" w:cs="Roboto Mono"/>
          <w:b/>
          <w:color w:val="3367D6"/>
          <w:sz w:val="18"/>
          <w:szCs w:val="18"/>
        </w:rPr>
        <w:t>with</w:t>
      </w:r>
      <w:r>
        <w:rPr>
          <w:rFonts w:ascii="Roboto Mono" w:eastAsia="Roboto Mono" w:hAnsi="Roboto Mono" w:cs="Roboto Mono"/>
          <w:b/>
          <w:color w:val="202124"/>
          <w:sz w:val="18"/>
          <w:szCs w:val="18"/>
        </w:rPr>
        <w:t xml:space="preserve"> </w:t>
      </w:r>
      <w:proofErr w:type="spellStart"/>
      <w:r>
        <w:rPr>
          <w:rFonts w:ascii="Roboto Mono" w:eastAsia="Roboto Mono" w:hAnsi="Roboto Mono" w:cs="Roboto Mono"/>
          <w:b/>
          <w:color w:val="202124"/>
          <w:sz w:val="18"/>
          <w:szCs w:val="18"/>
        </w:rPr>
        <w:t>cte</w:t>
      </w:r>
      <w:proofErr w:type="spellEnd"/>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as</w:t>
      </w:r>
      <w:r>
        <w:rPr>
          <w:rFonts w:ascii="Roboto Mono" w:eastAsia="Roboto Mono" w:hAnsi="Roboto Mono" w:cs="Roboto Mono"/>
          <w:b/>
          <w:color w:val="37474F"/>
          <w:sz w:val="18"/>
          <w:szCs w:val="18"/>
        </w:rPr>
        <w:t>(</w:t>
      </w:r>
    </w:p>
    <w:p w14:paraId="171047D3" w14:textId="77777777" w:rsidR="00DB1CC5" w:rsidRDefault="00AB756A">
      <w:pPr>
        <w:shd w:val="clear" w:color="auto" w:fill="FFFFFE"/>
        <w:spacing w:line="320" w:lineRule="auto"/>
        <w:rPr>
          <w:rFonts w:ascii="Roboto Mono" w:eastAsia="Roboto Mono" w:hAnsi="Roboto Mono" w:cs="Roboto Mono"/>
          <w:b/>
          <w:color w:val="202124"/>
          <w:sz w:val="18"/>
          <w:szCs w:val="18"/>
        </w:rPr>
      </w:pPr>
      <w:r>
        <w:rPr>
          <w:rFonts w:ascii="Roboto Mono" w:eastAsia="Roboto Mono" w:hAnsi="Roboto Mono" w:cs="Roboto Mono"/>
          <w:b/>
          <w:color w:val="3367D6"/>
          <w:sz w:val="18"/>
          <w:szCs w:val="18"/>
        </w:rPr>
        <w:t>select</w:t>
      </w:r>
      <w:r>
        <w:rPr>
          <w:rFonts w:ascii="Roboto Mono" w:eastAsia="Roboto Mono" w:hAnsi="Roboto Mono" w:cs="Roboto Mono"/>
          <w:b/>
          <w:color w:val="202124"/>
          <w:sz w:val="18"/>
          <w:szCs w:val="18"/>
        </w:rPr>
        <w:t xml:space="preserve"> </w:t>
      </w:r>
      <w:r>
        <w:rPr>
          <w:rFonts w:ascii="Roboto Mono" w:eastAsia="Roboto Mono" w:hAnsi="Roboto Mono" w:cs="Roboto Mono"/>
          <w:b/>
          <w:color w:val="37474F"/>
          <w:sz w:val="18"/>
          <w:szCs w:val="18"/>
        </w:rPr>
        <w:t>*</w:t>
      </w:r>
      <w:r>
        <w:rPr>
          <w:rFonts w:ascii="Roboto Mono" w:eastAsia="Roboto Mono" w:hAnsi="Roboto Mono" w:cs="Roboto Mono"/>
          <w:b/>
          <w:color w:val="202124"/>
          <w:sz w:val="18"/>
          <w:szCs w:val="18"/>
        </w:rPr>
        <w:t>,</w:t>
      </w:r>
    </w:p>
    <w:p w14:paraId="171047D4" w14:textId="77777777" w:rsidR="00DB1CC5" w:rsidRDefault="00AB756A">
      <w:pPr>
        <w:shd w:val="clear" w:color="auto" w:fill="FFFFFE"/>
        <w:spacing w:line="320" w:lineRule="auto"/>
        <w:rPr>
          <w:rFonts w:ascii="Roboto Mono" w:eastAsia="Roboto Mono" w:hAnsi="Roboto Mono" w:cs="Roboto Mono"/>
          <w:b/>
          <w:color w:val="3367D6"/>
          <w:sz w:val="18"/>
          <w:szCs w:val="18"/>
        </w:rPr>
      </w:pPr>
      <w:r>
        <w:rPr>
          <w:rFonts w:ascii="Roboto Mono" w:eastAsia="Roboto Mono" w:hAnsi="Roboto Mono" w:cs="Roboto Mono"/>
          <w:b/>
          <w:color w:val="3367D6"/>
          <w:sz w:val="18"/>
          <w:szCs w:val="18"/>
        </w:rPr>
        <w:t>case</w:t>
      </w:r>
    </w:p>
    <w:p w14:paraId="171047D5" w14:textId="77777777" w:rsidR="00DB1CC5" w:rsidRDefault="00AB756A">
      <w:pPr>
        <w:shd w:val="clear" w:color="auto" w:fill="FFFFFE"/>
        <w:spacing w:line="320" w:lineRule="auto"/>
        <w:rPr>
          <w:rFonts w:ascii="Roboto Mono" w:eastAsia="Roboto Mono" w:hAnsi="Roboto Mono" w:cs="Roboto Mono"/>
          <w:b/>
          <w:color w:val="F4511E"/>
          <w:sz w:val="18"/>
          <w:szCs w:val="18"/>
        </w:rPr>
      </w:pPr>
      <w:r>
        <w:rPr>
          <w:rFonts w:ascii="Roboto Mono" w:eastAsia="Roboto Mono" w:hAnsi="Roboto Mono" w:cs="Roboto Mono"/>
          <w:b/>
          <w:color w:val="3367D6"/>
          <w:sz w:val="18"/>
          <w:szCs w:val="18"/>
        </w:rPr>
        <w:t>when</w:t>
      </w:r>
      <w:r>
        <w:rPr>
          <w:rFonts w:ascii="Roboto Mono" w:eastAsia="Roboto Mono" w:hAnsi="Roboto Mono" w:cs="Roboto Mono"/>
          <w:b/>
          <w:color w:val="202124"/>
          <w:sz w:val="18"/>
          <w:szCs w:val="18"/>
        </w:rPr>
        <w:t xml:space="preserve"> </w:t>
      </w:r>
      <w:proofErr w:type="spellStart"/>
      <w:r>
        <w:rPr>
          <w:rFonts w:ascii="Roboto Mono" w:eastAsia="Roboto Mono" w:hAnsi="Roboto Mono" w:cs="Roboto Mono"/>
          <w:b/>
          <w:color w:val="202124"/>
          <w:sz w:val="18"/>
          <w:szCs w:val="18"/>
        </w:rPr>
        <w:t>week_no</w:t>
      </w:r>
      <w:proofErr w:type="spellEnd"/>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between</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0</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and</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12</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then</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1</w:t>
      </w:r>
    </w:p>
    <w:p w14:paraId="171047D6" w14:textId="77777777" w:rsidR="00DB1CC5" w:rsidRDefault="00AB756A">
      <w:pPr>
        <w:shd w:val="clear" w:color="auto" w:fill="FFFFFE"/>
        <w:spacing w:line="320" w:lineRule="auto"/>
        <w:rPr>
          <w:rFonts w:ascii="Roboto Mono" w:eastAsia="Roboto Mono" w:hAnsi="Roboto Mono" w:cs="Roboto Mono"/>
          <w:b/>
          <w:color w:val="F4511E"/>
          <w:sz w:val="18"/>
          <w:szCs w:val="18"/>
        </w:rPr>
      </w:pPr>
      <w:r>
        <w:rPr>
          <w:rFonts w:ascii="Roboto Mono" w:eastAsia="Roboto Mono" w:hAnsi="Roboto Mono" w:cs="Roboto Mono"/>
          <w:b/>
          <w:color w:val="3367D6"/>
          <w:sz w:val="18"/>
          <w:szCs w:val="18"/>
        </w:rPr>
        <w:t>when</w:t>
      </w:r>
      <w:r>
        <w:rPr>
          <w:rFonts w:ascii="Roboto Mono" w:eastAsia="Roboto Mono" w:hAnsi="Roboto Mono" w:cs="Roboto Mono"/>
          <w:b/>
          <w:color w:val="202124"/>
          <w:sz w:val="18"/>
          <w:szCs w:val="18"/>
        </w:rPr>
        <w:t xml:space="preserve"> </w:t>
      </w:r>
      <w:proofErr w:type="spellStart"/>
      <w:r>
        <w:rPr>
          <w:rFonts w:ascii="Roboto Mono" w:eastAsia="Roboto Mono" w:hAnsi="Roboto Mono" w:cs="Roboto Mono"/>
          <w:b/>
          <w:color w:val="202124"/>
          <w:sz w:val="18"/>
          <w:szCs w:val="18"/>
        </w:rPr>
        <w:t>week_no</w:t>
      </w:r>
      <w:proofErr w:type="spellEnd"/>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between</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13</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and</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25</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then</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2</w:t>
      </w:r>
    </w:p>
    <w:p w14:paraId="171047D7" w14:textId="77777777" w:rsidR="00DB1CC5" w:rsidRDefault="00AB756A">
      <w:pPr>
        <w:shd w:val="clear" w:color="auto" w:fill="FFFFFE"/>
        <w:spacing w:line="320" w:lineRule="auto"/>
        <w:rPr>
          <w:rFonts w:ascii="Roboto Mono" w:eastAsia="Roboto Mono" w:hAnsi="Roboto Mono" w:cs="Roboto Mono"/>
          <w:b/>
          <w:color w:val="F4511E"/>
          <w:sz w:val="18"/>
          <w:szCs w:val="18"/>
        </w:rPr>
      </w:pPr>
      <w:r>
        <w:rPr>
          <w:rFonts w:ascii="Roboto Mono" w:eastAsia="Roboto Mono" w:hAnsi="Roboto Mono" w:cs="Roboto Mono"/>
          <w:b/>
          <w:color w:val="3367D6"/>
          <w:sz w:val="18"/>
          <w:szCs w:val="18"/>
        </w:rPr>
        <w:t>when</w:t>
      </w:r>
      <w:r>
        <w:rPr>
          <w:rFonts w:ascii="Roboto Mono" w:eastAsia="Roboto Mono" w:hAnsi="Roboto Mono" w:cs="Roboto Mono"/>
          <w:b/>
          <w:color w:val="202124"/>
          <w:sz w:val="18"/>
          <w:szCs w:val="18"/>
        </w:rPr>
        <w:t xml:space="preserve"> </w:t>
      </w:r>
      <w:proofErr w:type="spellStart"/>
      <w:r>
        <w:rPr>
          <w:rFonts w:ascii="Roboto Mono" w:eastAsia="Roboto Mono" w:hAnsi="Roboto Mono" w:cs="Roboto Mono"/>
          <w:b/>
          <w:color w:val="202124"/>
          <w:sz w:val="18"/>
          <w:szCs w:val="18"/>
        </w:rPr>
        <w:t>week_no</w:t>
      </w:r>
      <w:proofErr w:type="spellEnd"/>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between</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26</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and</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38</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then</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3</w:t>
      </w:r>
    </w:p>
    <w:p w14:paraId="171047D8" w14:textId="77777777" w:rsidR="00DB1CC5" w:rsidRDefault="00AB756A">
      <w:pPr>
        <w:shd w:val="clear" w:color="auto" w:fill="FFFFFE"/>
        <w:spacing w:line="320" w:lineRule="auto"/>
        <w:rPr>
          <w:rFonts w:ascii="Roboto Mono" w:eastAsia="Roboto Mono" w:hAnsi="Roboto Mono" w:cs="Roboto Mono"/>
          <w:b/>
          <w:color w:val="F4511E"/>
          <w:sz w:val="18"/>
          <w:szCs w:val="18"/>
        </w:rPr>
      </w:pPr>
      <w:r>
        <w:rPr>
          <w:rFonts w:ascii="Roboto Mono" w:eastAsia="Roboto Mono" w:hAnsi="Roboto Mono" w:cs="Roboto Mono"/>
          <w:b/>
          <w:color w:val="3367D6"/>
          <w:sz w:val="18"/>
          <w:szCs w:val="18"/>
        </w:rPr>
        <w:t>when</w:t>
      </w:r>
      <w:r>
        <w:rPr>
          <w:rFonts w:ascii="Roboto Mono" w:eastAsia="Roboto Mono" w:hAnsi="Roboto Mono" w:cs="Roboto Mono"/>
          <w:b/>
          <w:color w:val="202124"/>
          <w:sz w:val="18"/>
          <w:szCs w:val="18"/>
        </w:rPr>
        <w:t xml:space="preserve"> </w:t>
      </w:r>
      <w:proofErr w:type="spellStart"/>
      <w:r>
        <w:rPr>
          <w:rFonts w:ascii="Roboto Mono" w:eastAsia="Roboto Mono" w:hAnsi="Roboto Mono" w:cs="Roboto Mono"/>
          <w:b/>
          <w:color w:val="202124"/>
          <w:sz w:val="18"/>
          <w:szCs w:val="18"/>
        </w:rPr>
        <w:t>week_no</w:t>
      </w:r>
      <w:proofErr w:type="spellEnd"/>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between</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39</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and</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51</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then</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4</w:t>
      </w:r>
    </w:p>
    <w:p w14:paraId="171047D9" w14:textId="77777777" w:rsidR="00DB1CC5" w:rsidRDefault="00AB756A">
      <w:pPr>
        <w:shd w:val="clear" w:color="auto" w:fill="FFFFFE"/>
        <w:spacing w:line="320" w:lineRule="auto"/>
        <w:rPr>
          <w:rFonts w:ascii="Roboto Mono" w:eastAsia="Roboto Mono" w:hAnsi="Roboto Mono" w:cs="Roboto Mono"/>
          <w:b/>
          <w:color w:val="F4511E"/>
          <w:sz w:val="18"/>
          <w:szCs w:val="18"/>
        </w:rPr>
      </w:pPr>
      <w:r>
        <w:rPr>
          <w:rFonts w:ascii="Roboto Mono" w:eastAsia="Roboto Mono" w:hAnsi="Roboto Mono" w:cs="Roboto Mono"/>
          <w:b/>
          <w:color w:val="3367D6"/>
          <w:sz w:val="18"/>
          <w:szCs w:val="18"/>
        </w:rPr>
        <w:t>when</w:t>
      </w:r>
      <w:r>
        <w:rPr>
          <w:rFonts w:ascii="Roboto Mono" w:eastAsia="Roboto Mono" w:hAnsi="Roboto Mono" w:cs="Roboto Mono"/>
          <w:b/>
          <w:color w:val="202124"/>
          <w:sz w:val="18"/>
          <w:szCs w:val="18"/>
        </w:rPr>
        <w:t xml:space="preserve"> </w:t>
      </w:r>
      <w:proofErr w:type="spellStart"/>
      <w:r>
        <w:rPr>
          <w:rFonts w:ascii="Roboto Mono" w:eastAsia="Roboto Mono" w:hAnsi="Roboto Mono" w:cs="Roboto Mono"/>
          <w:b/>
          <w:color w:val="202124"/>
          <w:sz w:val="18"/>
          <w:szCs w:val="18"/>
        </w:rPr>
        <w:t>week_no</w:t>
      </w:r>
      <w:proofErr w:type="spellEnd"/>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between</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52</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and</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64</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then</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5</w:t>
      </w:r>
    </w:p>
    <w:p w14:paraId="171047DA" w14:textId="77777777" w:rsidR="00DB1CC5" w:rsidRDefault="00AB756A">
      <w:pPr>
        <w:shd w:val="clear" w:color="auto" w:fill="FFFFFE"/>
        <w:spacing w:line="320" w:lineRule="auto"/>
        <w:rPr>
          <w:rFonts w:ascii="Roboto Mono" w:eastAsia="Roboto Mono" w:hAnsi="Roboto Mono" w:cs="Roboto Mono"/>
          <w:b/>
          <w:color w:val="F4511E"/>
          <w:sz w:val="18"/>
          <w:szCs w:val="18"/>
        </w:rPr>
      </w:pPr>
      <w:r>
        <w:rPr>
          <w:rFonts w:ascii="Roboto Mono" w:eastAsia="Roboto Mono" w:hAnsi="Roboto Mono" w:cs="Roboto Mono"/>
          <w:b/>
          <w:color w:val="3367D6"/>
          <w:sz w:val="18"/>
          <w:szCs w:val="18"/>
        </w:rPr>
        <w:t>when</w:t>
      </w:r>
      <w:r>
        <w:rPr>
          <w:rFonts w:ascii="Roboto Mono" w:eastAsia="Roboto Mono" w:hAnsi="Roboto Mono" w:cs="Roboto Mono"/>
          <w:b/>
          <w:color w:val="202124"/>
          <w:sz w:val="18"/>
          <w:szCs w:val="18"/>
        </w:rPr>
        <w:t xml:space="preserve"> </w:t>
      </w:r>
      <w:proofErr w:type="spellStart"/>
      <w:r>
        <w:rPr>
          <w:rFonts w:ascii="Roboto Mono" w:eastAsia="Roboto Mono" w:hAnsi="Roboto Mono" w:cs="Roboto Mono"/>
          <w:b/>
          <w:color w:val="202124"/>
          <w:sz w:val="18"/>
          <w:szCs w:val="18"/>
        </w:rPr>
        <w:t>week_no</w:t>
      </w:r>
      <w:proofErr w:type="spellEnd"/>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between</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65</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and</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77</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then</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6</w:t>
      </w:r>
    </w:p>
    <w:p w14:paraId="171047DB" w14:textId="77777777" w:rsidR="00DB1CC5" w:rsidRDefault="00AB756A">
      <w:pPr>
        <w:shd w:val="clear" w:color="auto" w:fill="FFFFFE"/>
        <w:spacing w:line="320" w:lineRule="auto"/>
        <w:rPr>
          <w:rFonts w:ascii="Roboto Mono" w:eastAsia="Roboto Mono" w:hAnsi="Roboto Mono" w:cs="Roboto Mono"/>
          <w:b/>
          <w:color w:val="F4511E"/>
          <w:sz w:val="18"/>
          <w:szCs w:val="18"/>
        </w:rPr>
      </w:pPr>
      <w:r>
        <w:rPr>
          <w:rFonts w:ascii="Roboto Mono" w:eastAsia="Roboto Mono" w:hAnsi="Roboto Mono" w:cs="Roboto Mono"/>
          <w:b/>
          <w:color w:val="3367D6"/>
          <w:sz w:val="18"/>
          <w:szCs w:val="18"/>
        </w:rPr>
        <w:lastRenderedPageBreak/>
        <w:t>when</w:t>
      </w:r>
      <w:r>
        <w:rPr>
          <w:rFonts w:ascii="Roboto Mono" w:eastAsia="Roboto Mono" w:hAnsi="Roboto Mono" w:cs="Roboto Mono"/>
          <w:b/>
          <w:color w:val="202124"/>
          <w:sz w:val="18"/>
          <w:szCs w:val="18"/>
        </w:rPr>
        <w:t xml:space="preserve"> </w:t>
      </w:r>
      <w:proofErr w:type="spellStart"/>
      <w:r>
        <w:rPr>
          <w:rFonts w:ascii="Roboto Mono" w:eastAsia="Roboto Mono" w:hAnsi="Roboto Mono" w:cs="Roboto Mono"/>
          <w:b/>
          <w:color w:val="202124"/>
          <w:sz w:val="18"/>
          <w:szCs w:val="18"/>
        </w:rPr>
        <w:t>week_no</w:t>
      </w:r>
      <w:proofErr w:type="spellEnd"/>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between</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78</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and</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90</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then</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7</w:t>
      </w:r>
    </w:p>
    <w:p w14:paraId="171047DC" w14:textId="77777777" w:rsidR="00DB1CC5" w:rsidRDefault="00AB756A">
      <w:pPr>
        <w:shd w:val="clear" w:color="auto" w:fill="FFFFFE"/>
        <w:spacing w:line="320" w:lineRule="auto"/>
        <w:rPr>
          <w:rFonts w:ascii="Roboto Mono" w:eastAsia="Roboto Mono" w:hAnsi="Roboto Mono" w:cs="Roboto Mono"/>
          <w:b/>
          <w:color w:val="F4511E"/>
          <w:sz w:val="18"/>
          <w:szCs w:val="18"/>
        </w:rPr>
      </w:pPr>
      <w:r>
        <w:rPr>
          <w:rFonts w:ascii="Roboto Mono" w:eastAsia="Roboto Mono" w:hAnsi="Roboto Mono" w:cs="Roboto Mono"/>
          <w:b/>
          <w:color w:val="3367D6"/>
          <w:sz w:val="18"/>
          <w:szCs w:val="18"/>
        </w:rPr>
        <w:t>when</w:t>
      </w:r>
      <w:r>
        <w:rPr>
          <w:rFonts w:ascii="Roboto Mono" w:eastAsia="Roboto Mono" w:hAnsi="Roboto Mono" w:cs="Roboto Mono"/>
          <w:b/>
          <w:color w:val="202124"/>
          <w:sz w:val="18"/>
          <w:szCs w:val="18"/>
        </w:rPr>
        <w:t xml:space="preserve"> </w:t>
      </w:r>
      <w:proofErr w:type="spellStart"/>
      <w:r>
        <w:rPr>
          <w:rFonts w:ascii="Roboto Mono" w:eastAsia="Roboto Mono" w:hAnsi="Roboto Mono" w:cs="Roboto Mono"/>
          <w:b/>
          <w:color w:val="202124"/>
          <w:sz w:val="18"/>
          <w:szCs w:val="18"/>
        </w:rPr>
        <w:t>week_no</w:t>
      </w:r>
      <w:proofErr w:type="spellEnd"/>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between</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91</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and</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102</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then</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8</w:t>
      </w:r>
    </w:p>
    <w:p w14:paraId="171047DD" w14:textId="77777777" w:rsidR="00DB1CC5" w:rsidRDefault="00AB756A">
      <w:pPr>
        <w:shd w:val="clear" w:color="auto" w:fill="FFFFFE"/>
        <w:spacing w:line="320" w:lineRule="auto"/>
        <w:rPr>
          <w:rFonts w:ascii="Roboto Mono" w:eastAsia="Roboto Mono" w:hAnsi="Roboto Mono" w:cs="Roboto Mono"/>
          <w:b/>
          <w:color w:val="202124"/>
          <w:sz w:val="18"/>
          <w:szCs w:val="18"/>
        </w:rPr>
      </w:pPr>
      <w:r>
        <w:rPr>
          <w:rFonts w:ascii="Roboto Mono" w:eastAsia="Roboto Mono" w:hAnsi="Roboto Mono" w:cs="Roboto Mono"/>
          <w:b/>
          <w:color w:val="3367D6"/>
          <w:sz w:val="18"/>
          <w:szCs w:val="18"/>
        </w:rPr>
        <w:t>end</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as</w:t>
      </w:r>
      <w:r>
        <w:rPr>
          <w:rFonts w:ascii="Roboto Mono" w:eastAsia="Roboto Mono" w:hAnsi="Roboto Mono" w:cs="Roboto Mono"/>
          <w:b/>
          <w:color w:val="202124"/>
          <w:sz w:val="18"/>
          <w:szCs w:val="18"/>
        </w:rPr>
        <w:t xml:space="preserve"> quarter</w:t>
      </w:r>
    </w:p>
    <w:p w14:paraId="171047DE" w14:textId="77777777" w:rsidR="00DB1CC5" w:rsidRDefault="00AB756A">
      <w:pPr>
        <w:shd w:val="clear" w:color="auto" w:fill="FFFFFE"/>
        <w:spacing w:line="320" w:lineRule="auto"/>
        <w:rPr>
          <w:rFonts w:ascii="Roboto Mono" w:eastAsia="Roboto Mono" w:hAnsi="Roboto Mono" w:cs="Roboto Mono"/>
          <w:b/>
          <w:color w:val="202124"/>
          <w:sz w:val="18"/>
          <w:szCs w:val="18"/>
        </w:rPr>
      </w:pPr>
      <w:r>
        <w:rPr>
          <w:rFonts w:ascii="Roboto Mono" w:eastAsia="Roboto Mono" w:hAnsi="Roboto Mono" w:cs="Roboto Mono"/>
          <w:b/>
          <w:color w:val="3367D6"/>
          <w:sz w:val="18"/>
          <w:szCs w:val="18"/>
        </w:rPr>
        <w:t>from</w:t>
      </w:r>
      <w:r>
        <w:rPr>
          <w:rFonts w:ascii="Roboto Mono" w:eastAsia="Roboto Mono" w:hAnsi="Roboto Mono" w:cs="Roboto Mono"/>
          <w:b/>
          <w:color w:val="202124"/>
          <w:sz w:val="18"/>
          <w:szCs w:val="18"/>
        </w:rPr>
        <w:t xml:space="preserve"> </w:t>
      </w:r>
      <w:r>
        <w:rPr>
          <w:rFonts w:ascii="Roboto Mono" w:eastAsia="Roboto Mono" w:hAnsi="Roboto Mono" w:cs="Roboto Mono"/>
          <w:b/>
          <w:color w:val="0D904F"/>
          <w:sz w:val="18"/>
          <w:szCs w:val="18"/>
        </w:rPr>
        <w:t>`</w:t>
      </w:r>
      <w:proofErr w:type="spellStart"/>
      <w:r>
        <w:rPr>
          <w:rFonts w:ascii="Roboto Mono" w:eastAsia="Roboto Mono" w:hAnsi="Roboto Mono" w:cs="Roboto Mono"/>
          <w:b/>
          <w:color w:val="0D904F"/>
          <w:sz w:val="18"/>
          <w:szCs w:val="18"/>
        </w:rPr>
        <w:t>dunnhumbysql.complete.transaction_data</w:t>
      </w:r>
      <w:proofErr w:type="spellEnd"/>
      <w:r>
        <w:rPr>
          <w:rFonts w:ascii="Roboto Mono" w:eastAsia="Roboto Mono" w:hAnsi="Roboto Mono" w:cs="Roboto Mono"/>
          <w:b/>
          <w:color w:val="0D904F"/>
          <w:sz w:val="18"/>
          <w:szCs w:val="18"/>
        </w:rPr>
        <w:t>`</w:t>
      </w:r>
      <w:r>
        <w:rPr>
          <w:rFonts w:ascii="Roboto Mono" w:eastAsia="Roboto Mono" w:hAnsi="Roboto Mono" w:cs="Roboto Mono"/>
          <w:b/>
          <w:color w:val="37474F"/>
          <w:sz w:val="18"/>
          <w:szCs w:val="18"/>
        </w:rPr>
        <w:t>)</w:t>
      </w:r>
      <w:r>
        <w:rPr>
          <w:rFonts w:ascii="Roboto Mono" w:eastAsia="Roboto Mono" w:hAnsi="Roboto Mono" w:cs="Roboto Mono"/>
          <w:b/>
          <w:color w:val="202124"/>
          <w:sz w:val="18"/>
          <w:szCs w:val="18"/>
        </w:rPr>
        <w:t xml:space="preserve"> </w:t>
      </w:r>
    </w:p>
    <w:p w14:paraId="171047DF" w14:textId="77777777" w:rsidR="00DB1CC5" w:rsidRDefault="00AB756A">
      <w:pPr>
        <w:shd w:val="clear" w:color="auto" w:fill="FFFFFE"/>
        <w:spacing w:line="320" w:lineRule="auto"/>
        <w:rPr>
          <w:rFonts w:ascii="Roboto Mono" w:eastAsia="Roboto Mono" w:hAnsi="Roboto Mono" w:cs="Roboto Mono"/>
          <w:b/>
          <w:color w:val="202124"/>
          <w:sz w:val="18"/>
          <w:szCs w:val="18"/>
        </w:rPr>
      </w:pPr>
      <w:r>
        <w:rPr>
          <w:rFonts w:ascii="Roboto Mono" w:eastAsia="Roboto Mono" w:hAnsi="Roboto Mono" w:cs="Roboto Mono"/>
          <w:b/>
          <w:color w:val="3367D6"/>
          <w:sz w:val="18"/>
          <w:szCs w:val="18"/>
        </w:rPr>
        <w:t>select</w:t>
      </w:r>
      <w:r>
        <w:rPr>
          <w:rFonts w:ascii="Roboto Mono" w:eastAsia="Roboto Mono" w:hAnsi="Roboto Mono" w:cs="Roboto Mono"/>
          <w:b/>
          <w:color w:val="202124"/>
          <w:sz w:val="18"/>
          <w:szCs w:val="18"/>
        </w:rPr>
        <w:t xml:space="preserve">  </w:t>
      </w:r>
      <w:proofErr w:type="spellStart"/>
      <w:r>
        <w:rPr>
          <w:rFonts w:ascii="Roboto Mono" w:eastAsia="Roboto Mono" w:hAnsi="Roboto Mono" w:cs="Roboto Mono"/>
          <w:b/>
          <w:color w:val="202124"/>
          <w:sz w:val="18"/>
          <w:szCs w:val="18"/>
        </w:rPr>
        <w:t>a.quarter</w:t>
      </w:r>
      <w:proofErr w:type="spellEnd"/>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count</w:t>
      </w:r>
      <w:r>
        <w:rPr>
          <w:rFonts w:ascii="Roboto Mono" w:eastAsia="Roboto Mono" w:hAnsi="Roboto Mono" w:cs="Roboto Mono"/>
          <w:b/>
          <w:color w:val="37474F"/>
          <w:sz w:val="18"/>
          <w:szCs w:val="18"/>
        </w:rPr>
        <w:t>(</w:t>
      </w:r>
      <w:r>
        <w:rPr>
          <w:rFonts w:ascii="Roboto Mono" w:eastAsia="Roboto Mono" w:hAnsi="Roboto Mono" w:cs="Roboto Mono"/>
          <w:b/>
          <w:color w:val="3367D6"/>
          <w:sz w:val="18"/>
          <w:szCs w:val="18"/>
        </w:rPr>
        <w:t>distinct</w:t>
      </w:r>
      <w:r>
        <w:rPr>
          <w:rFonts w:ascii="Roboto Mono" w:eastAsia="Roboto Mono" w:hAnsi="Roboto Mono" w:cs="Roboto Mono"/>
          <w:b/>
          <w:color w:val="37474F"/>
          <w:sz w:val="18"/>
          <w:szCs w:val="18"/>
        </w:rPr>
        <w:t>(</w:t>
      </w:r>
      <w:proofErr w:type="spellStart"/>
      <w:r>
        <w:rPr>
          <w:rFonts w:ascii="Roboto Mono" w:eastAsia="Roboto Mono" w:hAnsi="Roboto Mono" w:cs="Roboto Mono"/>
          <w:b/>
          <w:color w:val="202124"/>
          <w:sz w:val="18"/>
          <w:szCs w:val="18"/>
        </w:rPr>
        <w:t>a.household_key</w:t>
      </w:r>
      <w:proofErr w:type="spellEnd"/>
      <w:r>
        <w:rPr>
          <w:rFonts w:ascii="Roboto Mono" w:eastAsia="Roboto Mono" w:hAnsi="Roboto Mono" w:cs="Roboto Mono"/>
          <w:b/>
          <w:color w:val="37474F"/>
          <w:sz w:val="18"/>
          <w:szCs w:val="18"/>
        </w:rPr>
        <w:t>))</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as</w:t>
      </w:r>
      <w:r>
        <w:rPr>
          <w:rFonts w:ascii="Roboto Mono" w:eastAsia="Roboto Mono" w:hAnsi="Roboto Mono" w:cs="Roboto Mono"/>
          <w:b/>
          <w:color w:val="202124"/>
          <w:sz w:val="18"/>
          <w:szCs w:val="18"/>
        </w:rPr>
        <w:t xml:space="preserve"> retained</w:t>
      </w:r>
    </w:p>
    <w:p w14:paraId="171047E0" w14:textId="77777777" w:rsidR="00DB1CC5" w:rsidRDefault="00AB756A">
      <w:pPr>
        <w:shd w:val="clear" w:color="auto" w:fill="FFFFFE"/>
        <w:spacing w:line="320" w:lineRule="auto"/>
        <w:rPr>
          <w:rFonts w:ascii="Roboto Mono" w:eastAsia="Roboto Mono" w:hAnsi="Roboto Mono" w:cs="Roboto Mono"/>
          <w:b/>
          <w:color w:val="202124"/>
          <w:sz w:val="18"/>
          <w:szCs w:val="18"/>
        </w:rPr>
      </w:pPr>
      <w:r>
        <w:rPr>
          <w:rFonts w:ascii="Roboto Mono" w:eastAsia="Roboto Mono" w:hAnsi="Roboto Mono" w:cs="Roboto Mono"/>
          <w:b/>
          <w:color w:val="3367D6"/>
          <w:sz w:val="18"/>
          <w:szCs w:val="18"/>
        </w:rPr>
        <w:t>from</w:t>
      </w:r>
      <w:r>
        <w:rPr>
          <w:rFonts w:ascii="Roboto Mono" w:eastAsia="Roboto Mono" w:hAnsi="Roboto Mono" w:cs="Roboto Mono"/>
          <w:b/>
          <w:color w:val="202124"/>
          <w:sz w:val="18"/>
          <w:szCs w:val="18"/>
        </w:rPr>
        <w:t xml:space="preserve"> </w:t>
      </w:r>
      <w:proofErr w:type="spellStart"/>
      <w:r>
        <w:rPr>
          <w:rFonts w:ascii="Roboto Mono" w:eastAsia="Roboto Mono" w:hAnsi="Roboto Mono" w:cs="Roboto Mono"/>
          <w:b/>
          <w:color w:val="202124"/>
          <w:sz w:val="18"/>
          <w:szCs w:val="18"/>
        </w:rPr>
        <w:t>cte</w:t>
      </w:r>
      <w:proofErr w:type="spellEnd"/>
      <w:r>
        <w:rPr>
          <w:rFonts w:ascii="Roboto Mono" w:eastAsia="Roboto Mono" w:hAnsi="Roboto Mono" w:cs="Roboto Mono"/>
          <w:b/>
          <w:color w:val="202124"/>
          <w:sz w:val="18"/>
          <w:szCs w:val="18"/>
        </w:rPr>
        <w:t xml:space="preserve"> a</w:t>
      </w:r>
    </w:p>
    <w:p w14:paraId="171047E1" w14:textId="77777777" w:rsidR="00DB1CC5" w:rsidRDefault="00AB756A">
      <w:pPr>
        <w:shd w:val="clear" w:color="auto" w:fill="FFFFFE"/>
        <w:spacing w:line="320" w:lineRule="auto"/>
        <w:rPr>
          <w:rFonts w:ascii="Roboto Mono" w:eastAsia="Roboto Mono" w:hAnsi="Roboto Mono" w:cs="Roboto Mono"/>
          <w:b/>
          <w:color w:val="202124"/>
          <w:sz w:val="18"/>
          <w:szCs w:val="18"/>
        </w:rPr>
      </w:pPr>
      <w:r>
        <w:rPr>
          <w:rFonts w:ascii="Roboto Mono" w:eastAsia="Roboto Mono" w:hAnsi="Roboto Mono" w:cs="Roboto Mono"/>
          <w:b/>
          <w:color w:val="3367D6"/>
          <w:sz w:val="18"/>
          <w:szCs w:val="18"/>
        </w:rPr>
        <w:t>left</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join</w:t>
      </w:r>
      <w:r>
        <w:rPr>
          <w:rFonts w:ascii="Roboto Mono" w:eastAsia="Roboto Mono" w:hAnsi="Roboto Mono" w:cs="Roboto Mono"/>
          <w:b/>
          <w:color w:val="202124"/>
          <w:sz w:val="18"/>
          <w:szCs w:val="18"/>
        </w:rPr>
        <w:t xml:space="preserve"> </w:t>
      </w:r>
      <w:proofErr w:type="spellStart"/>
      <w:r>
        <w:rPr>
          <w:rFonts w:ascii="Roboto Mono" w:eastAsia="Roboto Mono" w:hAnsi="Roboto Mono" w:cs="Roboto Mono"/>
          <w:b/>
          <w:color w:val="202124"/>
          <w:sz w:val="18"/>
          <w:szCs w:val="18"/>
        </w:rPr>
        <w:t>cte</w:t>
      </w:r>
      <w:proofErr w:type="spellEnd"/>
      <w:r>
        <w:rPr>
          <w:rFonts w:ascii="Roboto Mono" w:eastAsia="Roboto Mono" w:hAnsi="Roboto Mono" w:cs="Roboto Mono"/>
          <w:b/>
          <w:color w:val="202124"/>
          <w:sz w:val="18"/>
          <w:szCs w:val="18"/>
        </w:rPr>
        <w:t xml:space="preserve"> b</w:t>
      </w:r>
    </w:p>
    <w:p w14:paraId="171047E2" w14:textId="77777777" w:rsidR="00DB1CC5" w:rsidRDefault="00AB756A">
      <w:pPr>
        <w:shd w:val="clear" w:color="auto" w:fill="FFFFFE"/>
        <w:spacing w:line="320" w:lineRule="auto"/>
        <w:rPr>
          <w:rFonts w:ascii="Roboto Mono" w:eastAsia="Roboto Mono" w:hAnsi="Roboto Mono" w:cs="Roboto Mono"/>
          <w:b/>
          <w:color w:val="202124"/>
          <w:sz w:val="18"/>
          <w:szCs w:val="18"/>
        </w:rPr>
      </w:pPr>
      <w:r>
        <w:rPr>
          <w:rFonts w:ascii="Roboto Mono" w:eastAsia="Roboto Mono" w:hAnsi="Roboto Mono" w:cs="Roboto Mono"/>
          <w:b/>
          <w:color w:val="3367D6"/>
          <w:sz w:val="18"/>
          <w:szCs w:val="18"/>
        </w:rPr>
        <w:t>on</w:t>
      </w:r>
      <w:r>
        <w:rPr>
          <w:rFonts w:ascii="Roboto Mono" w:eastAsia="Roboto Mono" w:hAnsi="Roboto Mono" w:cs="Roboto Mono"/>
          <w:b/>
          <w:color w:val="202124"/>
          <w:sz w:val="18"/>
          <w:szCs w:val="18"/>
        </w:rPr>
        <w:t xml:space="preserve"> </w:t>
      </w:r>
      <w:proofErr w:type="spellStart"/>
      <w:r>
        <w:rPr>
          <w:rFonts w:ascii="Roboto Mono" w:eastAsia="Roboto Mono" w:hAnsi="Roboto Mono" w:cs="Roboto Mono"/>
          <w:b/>
          <w:color w:val="202124"/>
          <w:sz w:val="18"/>
          <w:szCs w:val="18"/>
        </w:rPr>
        <w:t>a.</w:t>
      </w:r>
      <w:r>
        <w:rPr>
          <w:rFonts w:ascii="Roboto Mono" w:eastAsia="Roboto Mono" w:hAnsi="Roboto Mono" w:cs="Roboto Mono"/>
          <w:b/>
          <w:color w:val="800000"/>
          <w:sz w:val="18"/>
          <w:szCs w:val="18"/>
        </w:rPr>
        <w:t>household_key</w:t>
      </w:r>
      <w:proofErr w:type="spellEnd"/>
      <w:r>
        <w:rPr>
          <w:rFonts w:ascii="Roboto Mono" w:eastAsia="Roboto Mono" w:hAnsi="Roboto Mono" w:cs="Roboto Mono"/>
          <w:b/>
          <w:color w:val="202124"/>
          <w:sz w:val="18"/>
          <w:szCs w:val="18"/>
        </w:rPr>
        <w:t>=</w:t>
      </w:r>
      <w:proofErr w:type="spellStart"/>
      <w:r>
        <w:rPr>
          <w:rFonts w:ascii="Roboto Mono" w:eastAsia="Roboto Mono" w:hAnsi="Roboto Mono" w:cs="Roboto Mono"/>
          <w:b/>
          <w:color w:val="202124"/>
          <w:sz w:val="18"/>
          <w:szCs w:val="18"/>
        </w:rPr>
        <w:t>b.household_key</w:t>
      </w:r>
      <w:proofErr w:type="spellEnd"/>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and</w:t>
      </w:r>
      <w:r>
        <w:rPr>
          <w:rFonts w:ascii="Roboto Mono" w:eastAsia="Roboto Mono" w:hAnsi="Roboto Mono" w:cs="Roboto Mono"/>
          <w:b/>
          <w:color w:val="202124"/>
          <w:sz w:val="18"/>
          <w:szCs w:val="18"/>
        </w:rPr>
        <w:t xml:space="preserve"> </w:t>
      </w:r>
      <w:proofErr w:type="spellStart"/>
      <w:r>
        <w:rPr>
          <w:rFonts w:ascii="Roboto Mono" w:eastAsia="Roboto Mono" w:hAnsi="Roboto Mono" w:cs="Roboto Mono"/>
          <w:b/>
          <w:color w:val="202124"/>
          <w:sz w:val="18"/>
          <w:szCs w:val="18"/>
        </w:rPr>
        <w:t>a.quarter</w:t>
      </w:r>
      <w:proofErr w:type="spellEnd"/>
      <w:r>
        <w:rPr>
          <w:rFonts w:ascii="Roboto Mono" w:eastAsia="Roboto Mono" w:hAnsi="Roboto Mono" w:cs="Roboto Mono"/>
          <w:b/>
          <w:color w:val="37474F"/>
          <w:sz w:val="18"/>
          <w:szCs w:val="18"/>
        </w:rPr>
        <w:t>&gt;</w:t>
      </w:r>
      <w:proofErr w:type="spellStart"/>
      <w:r>
        <w:rPr>
          <w:rFonts w:ascii="Roboto Mono" w:eastAsia="Roboto Mono" w:hAnsi="Roboto Mono" w:cs="Roboto Mono"/>
          <w:b/>
          <w:color w:val="202124"/>
          <w:sz w:val="18"/>
          <w:szCs w:val="18"/>
        </w:rPr>
        <w:t>b.quarter</w:t>
      </w:r>
      <w:proofErr w:type="spellEnd"/>
    </w:p>
    <w:p w14:paraId="171047E3" w14:textId="77777777" w:rsidR="00DB1CC5" w:rsidRDefault="00AB756A">
      <w:pPr>
        <w:shd w:val="clear" w:color="auto" w:fill="FFFFFE"/>
        <w:spacing w:line="320" w:lineRule="auto"/>
        <w:rPr>
          <w:rFonts w:ascii="Roboto Mono" w:eastAsia="Roboto Mono" w:hAnsi="Roboto Mono" w:cs="Roboto Mono"/>
          <w:b/>
          <w:color w:val="202124"/>
          <w:sz w:val="18"/>
          <w:szCs w:val="18"/>
        </w:rPr>
      </w:pPr>
      <w:r>
        <w:rPr>
          <w:rFonts w:ascii="Roboto Mono" w:eastAsia="Roboto Mono" w:hAnsi="Roboto Mono" w:cs="Roboto Mono"/>
          <w:b/>
          <w:color w:val="3367D6"/>
          <w:sz w:val="18"/>
          <w:szCs w:val="18"/>
        </w:rPr>
        <w:t>group</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by</w:t>
      </w:r>
      <w:r>
        <w:rPr>
          <w:rFonts w:ascii="Roboto Mono" w:eastAsia="Roboto Mono" w:hAnsi="Roboto Mono" w:cs="Roboto Mono"/>
          <w:b/>
          <w:color w:val="202124"/>
          <w:sz w:val="18"/>
          <w:szCs w:val="18"/>
        </w:rPr>
        <w:t xml:space="preserve"> </w:t>
      </w:r>
      <w:proofErr w:type="spellStart"/>
      <w:r>
        <w:rPr>
          <w:rFonts w:ascii="Roboto Mono" w:eastAsia="Roboto Mono" w:hAnsi="Roboto Mono" w:cs="Roboto Mono"/>
          <w:b/>
          <w:color w:val="202124"/>
          <w:sz w:val="18"/>
          <w:szCs w:val="18"/>
        </w:rPr>
        <w:t>a.quarter</w:t>
      </w:r>
      <w:proofErr w:type="spellEnd"/>
    </w:p>
    <w:p w14:paraId="171047E4" w14:textId="77777777" w:rsidR="00DB1CC5" w:rsidRDefault="00AB756A">
      <w:pPr>
        <w:shd w:val="clear" w:color="auto" w:fill="FFFFFE"/>
        <w:spacing w:line="320" w:lineRule="auto"/>
        <w:rPr>
          <w:rFonts w:ascii="Roboto Mono" w:eastAsia="Roboto Mono" w:hAnsi="Roboto Mono" w:cs="Roboto Mono"/>
          <w:b/>
          <w:color w:val="202124"/>
          <w:sz w:val="24"/>
          <w:szCs w:val="24"/>
        </w:rPr>
      </w:pPr>
      <w:r>
        <w:rPr>
          <w:rFonts w:ascii="Roboto Mono" w:eastAsia="Roboto Mono" w:hAnsi="Roboto Mono" w:cs="Roboto Mono"/>
          <w:b/>
          <w:noProof/>
          <w:color w:val="202124"/>
          <w:sz w:val="24"/>
          <w:szCs w:val="24"/>
        </w:rPr>
        <w:drawing>
          <wp:inline distT="114300" distB="114300" distL="114300" distR="114300" wp14:anchorId="171049E3" wp14:editId="171049E4">
            <wp:extent cx="2105025" cy="2809875"/>
            <wp:effectExtent l="0" t="0" r="0" b="0"/>
            <wp:docPr id="6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2105025" cy="2809875"/>
                    </a:xfrm>
                    <a:prstGeom prst="rect">
                      <a:avLst/>
                    </a:prstGeom>
                    <a:ln/>
                  </pic:spPr>
                </pic:pic>
              </a:graphicData>
            </a:graphic>
          </wp:inline>
        </w:drawing>
      </w:r>
    </w:p>
    <w:p w14:paraId="171047E5" w14:textId="77777777" w:rsidR="00DB1CC5" w:rsidRDefault="00DB1CC5">
      <w:pPr>
        <w:shd w:val="clear" w:color="auto" w:fill="FFFFFE"/>
        <w:spacing w:line="320" w:lineRule="auto"/>
        <w:rPr>
          <w:rFonts w:ascii="Roboto" w:eastAsia="Roboto" w:hAnsi="Roboto" w:cs="Roboto"/>
          <w:b/>
          <w:color w:val="202124"/>
          <w:sz w:val="24"/>
          <w:szCs w:val="24"/>
          <w:highlight w:val="white"/>
        </w:rPr>
      </w:pPr>
    </w:p>
    <w:p w14:paraId="171047E6" w14:textId="77777777" w:rsidR="00DB1CC5" w:rsidRDefault="00AB756A">
      <w:pPr>
        <w:shd w:val="clear" w:color="auto" w:fill="FFFFFE"/>
        <w:spacing w:line="320" w:lineRule="auto"/>
        <w:rPr>
          <w:rFonts w:ascii="Roboto Mono" w:eastAsia="Roboto Mono" w:hAnsi="Roboto Mono" w:cs="Roboto Mono"/>
          <w:b/>
          <w:color w:val="202124"/>
          <w:sz w:val="24"/>
          <w:szCs w:val="24"/>
        </w:rPr>
      </w:pPr>
      <w:r>
        <w:rPr>
          <w:rFonts w:ascii="Roboto Mono" w:eastAsia="Roboto Mono" w:hAnsi="Roboto Mono" w:cs="Roboto Mono"/>
          <w:b/>
          <w:color w:val="202124"/>
          <w:sz w:val="24"/>
          <w:szCs w:val="24"/>
        </w:rPr>
        <w:t>13. Calculate Customer lifetime value(CLV) for different age group</w:t>
      </w:r>
    </w:p>
    <w:p w14:paraId="171047E7" w14:textId="77777777" w:rsidR="00DB1CC5" w:rsidRDefault="00AB756A">
      <w:pPr>
        <w:numPr>
          <w:ilvl w:val="1"/>
          <w:numId w:val="27"/>
        </w:numPr>
        <w:shd w:val="clear" w:color="auto" w:fill="FFFFFE"/>
        <w:spacing w:line="320" w:lineRule="auto"/>
        <w:rPr>
          <w:rFonts w:ascii="Roboto Mono" w:eastAsia="Roboto Mono" w:hAnsi="Roboto Mono" w:cs="Roboto Mono"/>
          <w:b/>
          <w:color w:val="202124"/>
          <w:sz w:val="24"/>
          <w:szCs w:val="24"/>
        </w:rPr>
      </w:pPr>
      <w:r>
        <w:rPr>
          <w:rFonts w:ascii="Roboto Mono" w:eastAsia="Roboto Mono" w:hAnsi="Roboto Mono" w:cs="Roboto Mono"/>
          <w:b/>
          <w:color w:val="202124"/>
          <w:sz w:val="24"/>
          <w:szCs w:val="24"/>
        </w:rPr>
        <w:t xml:space="preserve">Average purchase value — </w:t>
      </w:r>
      <w:r>
        <w:rPr>
          <w:rFonts w:ascii="Roboto Mono" w:eastAsia="Roboto Mono" w:hAnsi="Roboto Mono" w:cs="Roboto Mono"/>
          <w:color w:val="202124"/>
          <w:sz w:val="24"/>
          <w:szCs w:val="24"/>
        </w:rPr>
        <w:t>the value of all customer purchases over a particular time frame , divided by the number of purchases in that period</w:t>
      </w:r>
    </w:p>
    <w:p w14:paraId="171047E8" w14:textId="77777777" w:rsidR="00DB1CC5" w:rsidRDefault="00AB756A">
      <w:pPr>
        <w:numPr>
          <w:ilvl w:val="1"/>
          <w:numId w:val="27"/>
        </w:numPr>
        <w:shd w:val="clear" w:color="auto" w:fill="FFFFFE"/>
        <w:spacing w:line="320" w:lineRule="auto"/>
        <w:rPr>
          <w:rFonts w:ascii="Roboto Mono" w:eastAsia="Roboto Mono" w:hAnsi="Roboto Mono" w:cs="Roboto Mono"/>
          <w:b/>
          <w:color w:val="202124"/>
          <w:sz w:val="24"/>
          <w:szCs w:val="24"/>
        </w:rPr>
      </w:pPr>
      <w:r>
        <w:rPr>
          <w:rFonts w:ascii="Roboto Mono" w:eastAsia="Roboto Mono" w:hAnsi="Roboto Mono" w:cs="Roboto Mono"/>
          <w:b/>
          <w:color w:val="202124"/>
          <w:sz w:val="24"/>
          <w:szCs w:val="24"/>
        </w:rPr>
        <w:t xml:space="preserve">Average purchase frequency — </w:t>
      </w:r>
      <w:r>
        <w:rPr>
          <w:rFonts w:ascii="Roboto Mono" w:eastAsia="Roboto Mono" w:hAnsi="Roboto Mono" w:cs="Roboto Mono"/>
          <w:color w:val="202124"/>
          <w:sz w:val="24"/>
          <w:szCs w:val="24"/>
        </w:rPr>
        <w:t>divide the number of purchases in that same time period by the number of individual customers who made a transaction over the same period</w:t>
      </w:r>
    </w:p>
    <w:p w14:paraId="171047E9" w14:textId="77777777" w:rsidR="00DB1CC5" w:rsidRDefault="00AB756A">
      <w:pPr>
        <w:numPr>
          <w:ilvl w:val="1"/>
          <w:numId w:val="27"/>
        </w:numPr>
        <w:shd w:val="clear" w:color="auto" w:fill="FFFFFE"/>
        <w:spacing w:line="320" w:lineRule="auto"/>
        <w:rPr>
          <w:rFonts w:ascii="Roboto Mono" w:eastAsia="Roboto Mono" w:hAnsi="Roboto Mono" w:cs="Roboto Mono"/>
          <w:b/>
          <w:color w:val="202124"/>
          <w:sz w:val="24"/>
          <w:szCs w:val="24"/>
        </w:rPr>
      </w:pPr>
      <w:r>
        <w:rPr>
          <w:rFonts w:ascii="Roboto Mono" w:eastAsia="Roboto Mono" w:hAnsi="Roboto Mono" w:cs="Roboto Mono"/>
          <w:b/>
          <w:color w:val="202124"/>
          <w:sz w:val="24"/>
          <w:szCs w:val="24"/>
        </w:rPr>
        <w:t xml:space="preserve">Customer value — </w:t>
      </w:r>
      <w:r>
        <w:rPr>
          <w:rFonts w:ascii="Roboto Mono" w:eastAsia="Roboto Mono" w:hAnsi="Roboto Mono" w:cs="Roboto Mono"/>
          <w:color w:val="202124"/>
          <w:sz w:val="24"/>
          <w:szCs w:val="24"/>
        </w:rPr>
        <w:t>the average purchase frequency multiplied by the average purchase value</w:t>
      </w:r>
    </w:p>
    <w:p w14:paraId="171047EA" w14:textId="77777777" w:rsidR="00DB1CC5" w:rsidRDefault="00AB756A">
      <w:pPr>
        <w:numPr>
          <w:ilvl w:val="1"/>
          <w:numId w:val="27"/>
        </w:numPr>
        <w:shd w:val="clear" w:color="auto" w:fill="FFFFFE"/>
        <w:spacing w:line="320" w:lineRule="auto"/>
        <w:rPr>
          <w:rFonts w:ascii="Roboto Mono" w:eastAsia="Roboto Mono" w:hAnsi="Roboto Mono" w:cs="Roboto Mono"/>
          <w:b/>
          <w:color w:val="202124"/>
          <w:sz w:val="24"/>
          <w:szCs w:val="24"/>
        </w:rPr>
      </w:pPr>
      <w:r>
        <w:rPr>
          <w:rFonts w:ascii="Roboto Mono" w:eastAsia="Roboto Mono" w:hAnsi="Roboto Mono" w:cs="Roboto Mono"/>
          <w:b/>
          <w:color w:val="202124"/>
          <w:sz w:val="24"/>
          <w:szCs w:val="24"/>
        </w:rPr>
        <w:lastRenderedPageBreak/>
        <w:t xml:space="preserve">Average customer lifespan — </w:t>
      </w:r>
      <w:r>
        <w:rPr>
          <w:rFonts w:ascii="Roboto Mono" w:eastAsia="Roboto Mono" w:hAnsi="Roboto Mono" w:cs="Roboto Mono"/>
          <w:color w:val="202124"/>
          <w:sz w:val="24"/>
          <w:szCs w:val="24"/>
        </w:rPr>
        <w:t>the average length of time a customer continues buying from you</w:t>
      </w:r>
    </w:p>
    <w:p w14:paraId="171047EB" w14:textId="77777777" w:rsidR="00DB1CC5" w:rsidRDefault="00AB756A">
      <w:pPr>
        <w:numPr>
          <w:ilvl w:val="1"/>
          <w:numId w:val="27"/>
        </w:numPr>
        <w:shd w:val="clear" w:color="auto" w:fill="FFFFFE"/>
        <w:spacing w:line="320" w:lineRule="auto"/>
        <w:rPr>
          <w:rFonts w:ascii="Roboto Mono" w:eastAsia="Roboto Mono" w:hAnsi="Roboto Mono" w:cs="Roboto Mono"/>
          <w:b/>
          <w:color w:val="202124"/>
          <w:sz w:val="24"/>
          <w:szCs w:val="24"/>
        </w:rPr>
      </w:pPr>
      <w:r>
        <w:rPr>
          <w:b/>
          <w:color w:val="202124"/>
          <w:sz w:val="23"/>
          <w:szCs w:val="23"/>
          <w:highlight w:val="white"/>
        </w:rPr>
        <w:t>CLV = customer value X average customer lifespan</w:t>
      </w:r>
    </w:p>
    <w:p w14:paraId="171047EC" w14:textId="77777777" w:rsidR="00DB1CC5" w:rsidRDefault="00DB1CC5">
      <w:pPr>
        <w:shd w:val="clear" w:color="auto" w:fill="FFFFFE"/>
        <w:spacing w:line="320" w:lineRule="auto"/>
        <w:ind w:left="720"/>
        <w:rPr>
          <w:b/>
          <w:color w:val="202124"/>
          <w:sz w:val="23"/>
          <w:szCs w:val="23"/>
          <w:highlight w:val="white"/>
        </w:rPr>
      </w:pPr>
    </w:p>
    <w:p w14:paraId="171047ED" w14:textId="77777777" w:rsidR="00DB1CC5" w:rsidRDefault="00AB756A">
      <w:pPr>
        <w:shd w:val="clear" w:color="auto" w:fill="FFFFFE"/>
        <w:spacing w:line="36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select</w:t>
      </w:r>
      <w:r>
        <w:rPr>
          <w:rFonts w:ascii="Roboto Mono" w:eastAsia="Roboto Mono" w:hAnsi="Roboto Mono" w:cs="Roboto Mono"/>
          <w:b/>
          <w:color w:val="202124"/>
          <w:sz w:val="20"/>
          <w:szCs w:val="20"/>
        </w:rPr>
        <w:t xml:space="preserve"> AGE_DESC, </w:t>
      </w:r>
      <w:r>
        <w:rPr>
          <w:rFonts w:ascii="Roboto Mono" w:eastAsia="Roboto Mono" w:hAnsi="Roboto Mono" w:cs="Roboto Mono"/>
          <w:b/>
          <w:color w:val="37474F"/>
          <w:sz w:val="20"/>
          <w:szCs w:val="20"/>
        </w:rPr>
        <w:t>(</w:t>
      </w:r>
      <w:proofErr w:type="spellStart"/>
      <w:r>
        <w:rPr>
          <w:rFonts w:ascii="Roboto Mono" w:eastAsia="Roboto Mono" w:hAnsi="Roboto Mono" w:cs="Roboto Mono"/>
          <w:b/>
          <w:color w:val="202124"/>
          <w:sz w:val="20"/>
          <w:szCs w:val="20"/>
        </w:rPr>
        <w:t>avg_purch_val</w:t>
      </w:r>
      <w:proofErr w:type="spellEnd"/>
      <w:r>
        <w:rPr>
          <w:rFonts w:ascii="Roboto Mono" w:eastAsia="Roboto Mono" w:hAnsi="Roboto Mono" w:cs="Roboto Mono"/>
          <w:b/>
          <w:color w:val="37474F"/>
          <w:sz w:val="20"/>
          <w:szCs w:val="20"/>
        </w:rPr>
        <w:t>*</w:t>
      </w:r>
      <w:proofErr w:type="spellStart"/>
      <w:r>
        <w:rPr>
          <w:rFonts w:ascii="Roboto Mono" w:eastAsia="Roboto Mono" w:hAnsi="Roboto Mono" w:cs="Roboto Mono"/>
          <w:b/>
          <w:color w:val="202124"/>
          <w:sz w:val="20"/>
          <w:szCs w:val="20"/>
        </w:rPr>
        <w:t>avg_purch_freq</w:t>
      </w:r>
      <w:proofErr w:type="spellEnd"/>
      <w:r>
        <w:rPr>
          <w:rFonts w:ascii="Roboto Mono" w:eastAsia="Roboto Mono" w:hAnsi="Roboto Mono" w:cs="Roboto Mono"/>
          <w:b/>
          <w:color w:val="37474F"/>
          <w:sz w:val="20"/>
          <w:szCs w:val="20"/>
        </w:rPr>
        <w:t>*</w:t>
      </w:r>
      <w:proofErr w:type="spellStart"/>
      <w:r>
        <w:rPr>
          <w:rFonts w:ascii="Roboto Mono" w:eastAsia="Roboto Mono" w:hAnsi="Roboto Mono" w:cs="Roboto Mono"/>
          <w:b/>
          <w:color w:val="202124"/>
          <w:sz w:val="20"/>
          <w:szCs w:val="20"/>
        </w:rPr>
        <w:t>avg_cust_lifespan</w:t>
      </w:r>
      <w:proofErr w:type="spellEnd"/>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as</w:t>
      </w:r>
      <w:r>
        <w:rPr>
          <w:rFonts w:ascii="Roboto Mono" w:eastAsia="Roboto Mono" w:hAnsi="Roboto Mono" w:cs="Roboto Mono"/>
          <w:b/>
          <w:color w:val="202124"/>
          <w:sz w:val="20"/>
          <w:szCs w:val="20"/>
        </w:rPr>
        <w:t xml:space="preserve"> clv</w:t>
      </w:r>
    </w:p>
    <w:p w14:paraId="171047EE" w14:textId="77777777" w:rsidR="00DB1CC5" w:rsidRDefault="00AB756A">
      <w:pPr>
        <w:shd w:val="clear" w:color="auto" w:fill="FFFFFE"/>
        <w:spacing w:line="360" w:lineRule="auto"/>
        <w:rPr>
          <w:rFonts w:ascii="Roboto Mono" w:eastAsia="Roboto Mono" w:hAnsi="Roboto Mono" w:cs="Roboto Mono"/>
          <w:b/>
          <w:color w:val="37474F"/>
          <w:sz w:val="20"/>
          <w:szCs w:val="20"/>
        </w:rPr>
      </w:pPr>
      <w:r>
        <w:rPr>
          <w:rFonts w:ascii="Roboto Mono" w:eastAsia="Roboto Mono" w:hAnsi="Roboto Mono" w:cs="Roboto Mono"/>
          <w:b/>
          <w:color w:val="3367D6"/>
          <w:sz w:val="20"/>
          <w:szCs w:val="20"/>
        </w:rPr>
        <w:t>from</w:t>
      </w:r>
      <w:r>
        <w:rPr>
          <w:rFonts w:ascii="Roboto Mono" w:eastAsia="Roboto Mono" w:hAnsi="Roboto Mono" w:cs="Roboto Mono"/>
          <w:b/>
          <w:color w:val="37474F"/>
          <w:sz w:val="20"/>
          <w:szCs w:val="20"/>
        </w:rPr>
        <w:t>(</w:t>
      </w:r>
    </w:p>
    <w:p w14:paraId="171047EF" w14:textId="77777777" w:rsidR="00DB1CC5" w:rsidRDefault="00AB756A">
      <w:pPr>
        <w:shd w:val="clear" w:color="auto" w:fill="FFFFFE"/>
        <w:spacing w:line="360" w:lineRule="auto"/>
        <w:rPr>
          <w:rFonts w:ascii="Roboto Mono" w:eastAsia="Roboto Mono" w:hAnsi="Roboto Mono" w:cs="Roboto Mono"/>
          <w:b/>
          <w:color w:val="37474F"/>
          <w:sz w:val="20"/>
          <w:szCs w:val="20"/>
        </w:rPr>
      </w:pPr>
      <w:r>
        <w:rPr>
          <w:rFonts w:ascii="Roboto Mono" w:eastAsia="Roboto Mono" w:hAnsi="Roboto Mono" w:cs="Roboto Mono"/>
          <w:b/>
          <w:color w:val="3367D6"/>
          <w:sz w:val="20"/>
          <w:szCs w:val="20"/>
        </w:rPr>
        <w:t>with</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cte</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as</w:t>
      </w:r>
      <w:r>
        <w:rPr>
          <w:rFonts w:ascii="Roboto Mono" w:eastAsia="Roboto Mono" w:hAnsi="Roboto Mono" w:cs="Roboto Mono"/>
          <w:b/>
          <w:color w:val="202124"/>
          <w:sz w:val="20"/>
          <w:szCs w:val="20"/>
        </w:rPr>
        <w:t xml:space="preserve"> </w:t>
      </w:r>
      <w:r>
        <w:rPr>
          <w:rFonts w:ascii="Roboto Mono" w:eastAsia="Roboto Mono" w:hAnsi="Roboto Mono" w:cs="Roboto Mono"/>
          <w:b/>
          <w:color w:val="37474F"/>
          <w:sz w:val="20"/>
          <w:szCs w:val="20"/>
        </w:rPr>
        <w:t>(</w:t>
      </w:r>
    </w:p>
    <w:p w14:paraId="171047F0" w14:textId="77777777" w:rsidR="00DB1CC5" w:rsidRDefault="00AB756A">
      <w:pPr>
        <w:shd w:val="clear" w:color="auto" w:fill="FFFFFE"/>
        <w:spacing w:line="36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select</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household_key</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7474F"/>
          <w:sz w:val="20"/>
          <w:szCs w:val="20"/>
        </w:rPr>
        <w:t>(</w:t>
      </w:r>
      <w:r>
        <w:rPr>
          <w:rFonts w:ascii="Roboto Mono" w:eastAsia="Roboto Mono" w:hAnsi="Roboto Mono" w:cs="Roboto Mono"/>
          <w:b/>
          <w:color w:val="3367D6"/>
          <w:sz w:val="20"/>
          <w:szCs w:val="20"/>
        </w:rPr>
        <w:t>max</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WEEK_NO</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min</w:t>
      </w:r>
      <w:r>
        <w:rPr>
          <w:rFonts w:ascii="Roboto Mono" w:eastAsia="Roboto Mono" w:hAnsi="Roboto Mono" w:cs="Roboto Mono"/>
          <w:b/>
          <w:color w:val="202124"/>
          <w:sz w:val="20"/>
          <w:szCs w:val="20"/>
        </w:rPr>
        <w:t xml:space="preserve"> </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WEEK_NO</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as</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cust_duration</w:t>
      </w:r>
      <w:proofErr w:type="spellEnd"/>
    </w:p>
    <w:p w14:paraId="171047F1" w14:textId="77777777" w:rsidR="00DB1CC5" w:rsidRDefault="00AB756A">
      <w:pPr>
        <w:shd w:val="clear" w:color="auto" w:fill="FFFFFE"/>
        <w:spacing w:line="360" w:lineRule="auto"/>
        <w:rPr>
          <w:rFonts w:ascii="Roboto Mono" w:eastAsia="Roboto Mono" w:hAnsi="Roboto Mono" w:cs="Roboto Mono"/>
          <w:b/>
          <w:color w:val="0D904F"/>
          <w:sz w:val="20"/>
          <w:szCs w:val="20"/>
        </w:rPr>
      </w:pPr>
      <w:r>
        <w:rPr>
          <w:rFonts w:ascii="Roboto Mono" w:eastAsia="Roboto Mono" w:hAnsi="Roboto Mono" w:cs="Roboto Mono"/>
          <w:b/>
          <w:color w:val="3367D6"/>
          <w:sz w:val="20"/>
          <w:szCs w:val="20"/>
        </w:rPr>
        <w:t>from</w:t>
      </w:r>
      <w:r>
        <w:rPr>
          <w:rFonts w:ascii="Roboto Mono" w:eastAsia="Roboto Mono" w:hAnsi="Roboto Mono" w:cs="Roboto Mono"/>
          <w:b/>
          <w:color w:val="202124"/>
          <w:sz w:val="20"/>
          <w:szCs w:val="20"/>
        </w:rPr>
        <w:t xml:space="preserve"> </w:t>
      </w:r>
      <w:r>
        <w:rPr>
          <w:rFonts w:ascii="Roboto Mono" w:eastAsia="Roboto Mono" w:hAnsi="Roboto Mono" w:cs="Roboto Mono"/>
          <w:b/>
          <w:color w:val="0D904F"/>
          <w:sz w:val="20"/>
          <w:szCs w:val="20"/>
        </w:rPr>
        <w:t>`</w:t>
      </w:r>
      <w:proofErr w:type="spellStart"/>
      <w:r>
        <w:rPr>
          <w:rFonts w:ascii="Roboto Mono" w:eastAsia="Roboto Mono" w:hAnsi="Roboto Mono" w:cs="Roboto Mono"/>
          <w:b/>
          <w:color w:val="0D904F"/>
          <w:sz w:val="20"/>
          <w:szCs w:val="20"/>
        </w:rPr>
        <w:t>dunnhumbysql.complete.transaction_data</w:t>
      </w:r>
      <w:proofErr w:type="spellEnd"/>
      <w:r>
        <w:rPr>
          <w:rFonts w:ascii="Roboto Mono" w:eastAsia="Roboto Mono" w:hAnsi="Roboto Mono" w:cs="Roboto Mono"/>
          <w:b/>
          <w:color w:val="0D904F"/>
          <w:sz w:val="20"/>
          <w:szCs w:val="20"/>
        </w:rPr>
        <w:t>`</w:t>
      </w:r>
    </w:p>
    <w:p w14:paraId="171047F2" w14:textId="77777777" w:rsidR="00DB1CC5" w:rsidRDefault="00AB756A">
      <w:pPr>
        <w:shd w:val="clear" w:color="auto" w:fill="FFFFFE"/>
        <w:spacing w:line="36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group</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by</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household_key</w:t>
      </w:r>
      <w:proofErr w:type="spellEnd"/>
    </w:p>
    <w:p w14:paraId="171047F3" w14:textId="77777777" w:rsidR="00DB1CC5" w:rsidRDefault="00DB1CC5">
      <w:pPr>
        <w:shd w:val="clear" w:color="auto" w:fill="FFFFFE"/>
        <w:spacing w:line="360" w:lineRule="auto"/>
        <w:rPr>
          <w:rFonts w:ascii="Roboto Mono" w:eastAsia="Roboto Mono" w:hAnsi="Roboto Mono" w:cs="Roboto Mono"/>
          <w:b/>
          <w:color w:val="202124"/>
          <w:sz w:val="20"/>
          <w:szCs w:val="20"/>
        </w:rPr>
      </w:pPr>
    </w:p>
    <w:p w14:paraId="171047F4" w14:textId="77777777" w:rsidR="00DB1CC5" w:rsidRDefault="00AB756A">
      <w:pPr>
        <w:shd w:val="clear" w:color="auto" w:fill="FFFFFE"/>
        <w:spacing w:line="360" w:lineRule="auto"/>
        <w:rPr>
          <w:rFonts w:ascii="Roboto Mono" w:eastAsia="Roboto Mono" w:hAnsi="Roboto Mono" w:cs="Roboto Mono"/>
          <w:b/>
          <w:color w:val="37474F"/>
          <w:sz w:val="20"/>
          <w:szCs w:val="20"/>
        </w:rPr>
      </w:pPr>
      <w:r>
        <w:rPr>
          <w:rFonts w:ascii="Roboto Mono" w:eastAsia="Roboto Mono" w:hAnsi="Roboto Mono" w:cs="Roboto Mono"/>
          <w:b/>
          <w:color w:val="37474F"/>
          <w:sz w:val="20"/>
          <w:szCs w:val="20"/>
        </w:rPr>
        <w:t>)</w:t>
      </w:r>
    </w:p>
    <w:p w14:paraId="171047F5" w14:textId="77777777" w:rsidR="00DB1CC5" w:rsidRDefault="00AB756A">
      <w:pPr>
        <w:shd w:val="clear" w:color="auto" w:fill="FFFFFE"/>
        <w:spacing w:line="36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select</w:t>
      </w:r>
      <w:r>
        <w:rPr>
          <w:rFonts w:ascii="Roboto Mono" w:eastAsia="Roboto Mono" w:hAnsi="Roboto Mono" w:cs="Roboto Mono"/>
          <w:b/>
          <w:color w:val="202124"/>
          <w:sz w:val="20"/>
          <w:szCs w:val="20"/>
        </w:rPr>
        <w:t xml:space="preserve"> AGE_DESC,  </w:t>
      </w:r>
      <w:r>
        <w:rPr>
          <w:rFonts w:ascii="Roboto Mono" w:eastAsia="Roboto Mono" w:hAnsi="Roboto Mono" w:cs="Roboto Mono"/>
          <w:b/>
          <w:color w:val="3367D6"/>
          <w:sz w:val="20"/>
          <w:szCs w:val="20"/>
        </w:rPr>
        <w:t>sum</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SALES_VALUE</w:t>
      </w:r>
      <w:r>
        <w:rPr>
          <w:rFonts w:ascii="Roboto Mono" w:eastAsia="Roboto Mono" w:hAnsi="Roboto Mono" w:cs="Roboto Mono"/>
          <w:b/>
          <w:color w:val="37474F"/>
          <w:sz w:val="20"/>
          <w:szCs w:val="20"/>
        </w:rPr>
        <w:t>)/</w:t>
      </w:r>
      <w:r>
        <w:rPr>
          <w:rFonts w:ascii="Roboto Mono" w:eastAsia="Roboto Mono" w:hAnsi="Roboto Mono" w:cs="Roboto Mono"/>
          <w:b/>
          <w:color w:val="3367D6"/>
          <w:sz w:val="20"/>
          <w:szCs w:val="20"/>
        </w:rPr>
        <w:t>count</w:t>
      </w:r>
      <w:r>
        <w:rPr>
          <w:rFonts w:ascii="Roboto Mono" w:eastAsia="Roboto Mono" w:hAnsi="Roboto Mono" w:cs="Roboto Mono"/>
          <w:b/>
          <w:color w:val="37474F"/>
          <w:sz w:val="20"/>
          <w:szCs w:val="20"/>
        </w:rPr>
        <w:t>(</w:t>
      </w:r>
      <w:r>
        <w:rPr>
          <w:rFonts w:ascii="Roboto Mono" w:eastAsia="Roboto Mono" w:hAnsi="Roboto Mono" w:cs="Roboto Mono"/>
          <w:b/>
          <w:color w:val="3367D6"/>
          <w:sz w:val="20"/>
          <w:szCs w:val="20"/>
        </w:rPr>
        <w:t>distinct</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BASKET_ID</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as</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avg_purch_val</w:t>
      </w:r>
      <w:proofErr w:type="spellEnd"/>
      <w:r>
        <w:rPr>
          <w:rFonts w:ascii="Roboto Mono" w:eastAsia="Roboto Mono" w:hAnsi="Roboto Mono" w:cs="Roboto Mono"/>
          <w:b/>
          <w:color w:val="202124"/>
          <w:sz w:val="20"/>
          <w:szCs w:val="20"/>
        </w:rPr>
        <w:t>,</w:t>
      </w:r>
    </w:p>
    <w:p w14:paraId="171047F6" w14:textId="77777777" w:rsidR="00DB1CC5" w:rsidRDefault="00AB756A">
      <w:pPr>
        <w:shd w:val="clear" w:color="auto" w:fill="FFFFFE"/>
        <w:spacing w:line="36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count</w:t>
      </w:r>
      <w:r>
        <w:rPr>
          <w:rFonts w:ascii="Roboto Mono" w:eastAsia="Roboto Mono" w:hAnsi="Roboto Mono" w:cs="Roboto Mono"/>
          <w:b/>
          <w:color w:val="37474F"/>
          <w:sz w:val="20"/>
          <w:szCs w:val="20"/>
        </w:rPr>
        <w:t>(</w:t>
      </w:r>
      <w:r>
        <w:rPr>
          <w:rFonts w:ascii="Roboto Mono" w:eastAsia="Roboto Mono" w:hAnsi="Roboto Mono" w:cs="Roboto Mono"/>
          <w:b/>
          <w:color w:val="3367D6"/>
          <w:sz w:val="20"/>
          <w:szCs w:val="20"/>
        </w:rPr>
        <w:t>distinct</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BASKET_ID</w:t>
      </w:r>
      <w:r>
        <w:rPr>
          <w:rFonts w:ascii="Roboto Mono" w:eastAsia="Roboto Mono" w:hAnsi="Roboto Mono" w:cs="Roboto Mono"/>
          <w:b/>
          <w:color w:val="37474F"/>
          <w:sz w:val="20"/>
          <w:szCs w:val="20"/>
        </w:rPr>
        <w:t>))/</w:t>
      </w:r>
      <w:r>
        <w:rPr>
          <w:rFonts w:ascii="Roboto Mono" w:eastAsia="Roboto Mono" w:hAnsi="Roboto Mono" w:cs="Roboto Mono"/>
          <w:b/>
          <w:color w:val="3367D6"/>
          <w:sz w:val="20"/>
          <w:szCs w:val="20"/>
        </w:rPr>
        <w:t>count</w:t>
      </w:r>
      <w:r>
        <w:rPr>
          <w:rFonts w:ascii="Roboto Mono" w:eastAsia="Roboto Mono" w:hAnsi="Roboto Mono" w:cs="Roboto Mono"/>
          <w:b/>
          <w:color w:val="37474F"/>
          <w:sz w:val="20"/>
          <w:szCs w:val="20"/>
        </w:rPr>
        <w:t>(</w:t>
      </w:r>
      <w:r>
        <w:rPr>
          <w:rFonts w:ascii="Roboto Mono" w:eastAsia="Roboto Mono" w:hAnsi="Roboto Mono" w:cs="Roboto Mono"/>
          <w:b/>
          <w:color w:val="3367D6"/>
          <w:sz w:val="20"/>
          <w:szCs w:val="20"/>
        </w:rPr>
        <w:t>distinct</w:t>
      </w:r>
      <w:r>
        <w:rPr>
          <w:rFonts w:ascii="Roboto Mono" w:eastAsia="Roboto Mono" w:hAnsi="Roboto Mono" w:cs="Roboto Mono"/>
          <w:b/>
          <w:color w:val="37474F"/>
          <w:sz w:val="20"/>
          <w:szCs w:val="20"/>
        </w:rPr>
        <w:t>(</w:t>
      </w:r>
      <w:proofErr w:type="spellStart"/>
      <w:r>
        <w:rPr>
          <w:rFonts w:ascii="Roboto Mono" w:eastAsia="Roboto Mono" w:hAnsi="Roboto Mono" w:cs="Roboto Mono"/>
          <w:b/>
          <w:color w:val="202124"/>
          <w:sz w:val="20"/>
          <w:szCs w:val="20"/>
        </w:rPr>
        <w:t>d.household_key</w:t>
      </w:r>
      <w:proofErr w:type="spellEnd"/>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as</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avg_purch_freq</w:t>
      </w:r>
      <w:proofErr w:type="spellEnd"/>
      <w:r>
        <w:rPr>
          <w:rFonts w:ascii="Roboto Mono" w:eastAsia="Roboto Mono" w:hAnsi="Roboto Mono" w:cs="Roboto Mono"/>
          <w:b/>
          <w:color w:val="202124"/>
          <w:sz w:val="20"/>
          <w:szCs w:val="20"/>
        </w:rPr>
        <w:t>,</w:t>
      </w:r>
    </w:p>
    <w:p w14:paraId="171047F7" w14:textId="77777777" w:rsidR="00DB1CC5" w:rsidRDefault="00AB756A">
      <w:pPr>
        <w:shd w:val="clear" w:color="auto" w:fill="FFFFFE"/>
        <w:spacing w:line="360" w:lineRule="auto"/>
        <w:rPr>
          <w:rFonts w:ascii="Roboto Mono" w:eastAsia="Roboto Mono" w:hAnsi="Roboto Mono" w:cs="Roboto Mono"/>
          <w:b/>
          <w:color w:val="202124"/>
          <w:sz w:val="20"/>
          <w:szCs w:val="20"/>
        </w:rPr>
      </w:pPr>
      <w:r>
        <w:rPr>
          <w:rFonts w:ascii="Roboto Mono" w:eastAsia="Roboto Mono" w:hAnsi="Roboto Mono" w:cs="Roboto Mono"/>
          <w:b/>
          <w:color w:val="37474F"/>
          <w:sz w:val="20"/>
          <w:szCs w:val="20"/>
        </w:rPr>
        <w:t>(</w:t>
      </w:r>
      <w:r>
        <w:rPr>
          <w:rFonts w:ascii="Roboto Mono" w:eastAsia="Roboto Mono" w:hAnsi="Roboto Mono" w:cs="Roboto Mono"/>
          <w:b/>
          <w:color w:val="3367D6"/>
          <w:sz w:val="20"/>
          <w:szCs w:val="20"/>
        </w:rPr>
        <w:t>sum</w:t>
      </w:r>
      <w:r>
        <w:rPr>
          <w:rFonts w:ascii="Roboto Mono" w:eastAsia="Roboto Mono" w:hAnsi="Roboto Mono" w:cs="Roboto Mono"/>
          <w:b/>
          <w:color w:val="37474F"/>
          <w:sz w:val="20"/>
          <w:szCs w:val="20"/>
        </w:rPr>
        <w:t>(</w:t>
      </w:r>
      <w:proofErr w:type="spellStart"/>
      <w:r>
        <w:rPr>
          <w:rFonts w:ascii="Roboto Mono" w:eastAsia="Roboto Mono" w:hAnsi="Roboto Mono" w:cs="Roboto Mono"/>
          <w:b/>
          <w:color w:val="202124"/>
          <w:sz w:val="20"/>
          <w:szCs w:val="20"/>
        </w:rPr>
        <w:t>cte.cust_duration</w:t>
      </w:r>
      <w:proofErr w:type="spellEnd"/>
      <w:r>
        <w:rPr>
          <w:rFonts w:ascii="Roboto Mono" w:eastAsia="Roboto Mono" w:hAnsi="Roboto Mono" w:cs="Roboto Mono"/>
          <w:b/>
          <w:color w:val="37474F"/>
          <w:sz w:val="20"/>
          <w:szCs w:val="20"/>
        </w:rPr>
        <w:t>)/</w:t>
      </w:r>
      <w:r>
        <w:rPr>
          <w:rFonts w:ascii="Roboto Mono" w:eastAsia="Roboto Mono" w:hAnsi="Roboto Mono" w:cs="Roboto Mono"/>
          <w:b/>
          <w:color w:val="3367D6"/>
          <w:sz w:val="20"/>
          <w:szCs w:val="20"/>
        </w:rPr>
        <w:t>count</w:t>
      </w:r>
      <w:r>
        <w:rPr>
          <w:rFonts w:ascii="Roboto Mono" w:eastAsia="Roboto Mono" w:hAnsi="Roboto Mono" w:cs="Roboto Mono"/>
          <w:b/>
          <w:color w:val="37474F"/>
          <w:sz w:val="20"/>
          <w:szCs w:val="20"/>
        </w:rPr>
        <w:t>(</w:t>
      </w:r>
      <w:r>
        <w:rPr>
          <w:rFonts w:ascii="Roboto Mono" w:eastAsia="Roboto Mono" w:hAnsi="Roboto Mono" w:cs="Roboto Mono"/>
          <w:b/>
          <w:color w:val="F4511E"/>
          <w:sz w:val="20"/>
          <w:szCs w:val="20"/>
        </w:rPr>
        <w:t>1</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as</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avg_cust_lifespan</w:t>
      </w:r>
      <w:proofErr w:type="spellEnd"/>
      <w:r>
        <w:rPr>
          <w:rFonts w:ascii="Roboto Mono" w:eastAsia="Roboto Mono" w:hAnsi="Roboto Mono" w:cs="Roboto Mono"/>
          <w:b/>
          <w:color w:val="202124"/>
          <w:sz w:val="20"/>
          <w:szCs w:val="20"/>
        </w:rPr>
        <w:t>,</w:t>
      </w:r>
    </w:p>
    <w:p w14:paraId="171047F8" w14:textId="77777777" w:rsidR="00DB1CC5" w:rsidRDefault="00AB756A">
      <w:pPr>
        <w:shd w:val="clear" w:color="auto" w:fill="FFFFFE"/>
        <w:spacing w:line="36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from</w:t>
      </w:r>
      <w:r>
        <w:rPr>
          <w:rFonts w:ascii="Roboto Mono" w:eastAsia="Roboto Mono" w:hAnsi="Roboto Mono" w:cs="Roboto Mono"/>
          <w:b/>
          <w:color w:val="202124"/>
          <w:sz w:val="20"/>
          <w:szCs w:val="20"/>
        </w:rPr>
        <w:t xml:space="preserve"> </w:t>
      </w:r>
      <w:r>
        <w:rPr>
          <w:rFonts w:ascii="Roboto Mono" w:eastAsia="Roboto Mono" w:hAnsi="Roboto Mono" w:cs="Roboto Mono"/>
          <w:b/>
          <w:color w:val="0D904F"/>
          <w:sz w:val="20"/>
          <w:szCs w:val="20"/>
        </w:rPr>
        <w:t>`</w:t>
      </w:r>
      <w:proofErr w:type="spellStart"/>
      <w:r>
        <w:rPr>
          <w:rFonts w:ascii="Roboto Mono" w:eastAsia="Roboto Mono" w:hAnsi="Roboto Mono" w:cs="Roboto Mono"/>
          <w:b/>
          <w:color w:val="0D904F"/>
          <w:sz w:val="20"/>
          <w:szCs w:val="20"/>
        </w:rPr>
        <w:t>dunnhumbysql.complete.transaction_data</w:t>
      </w:r>
      <w:proofErr w:type="spellEnd"/>
      <w:r>
        <w:rPr>
          <w:rFonts w:ascii="Roboto Mono" w:eastAsia="Roboto Mono" w:hAnsi="Roboto Mono" w:cs="Roboto Mono"/>
          <w:b/>
          <w:color w:val="0D904F"/>
          <w:sz w:val="20"/>
          <w:szCs w:val="20"/>
        </w:rPr>
        <w:t>`</w:t>
      </w:r>
      <w:r>
        <w:rPr>
          <w:rFonts w:ascii="Roboto Mono" w:eastAsia="Roboto Mono" w:hAnsi="Roboto Mono" w:cs="Roboto Mono"/>
          <w:b/>
          <w:color w:val="202124"/>
          <w:sz w:val="20"/>
          <w:szCs w:val="20"/>
        </w:rPr>
        <w:t xml:space="preserve"> t</w:t>
      </w:r>
    </w:p>
    <w:p w14:paraId="171047F9" w14:textId="77777777" w:rsidR="00DB1CC5" w:rsidRDefault="00AB756A">
      <w:pPr>
        <w:shd w:val="clear" w:color="auto" w:fill="FFFFFE"/>
        <w:spacing w:line="36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inner</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join</w:t>
      </w:r>
      <w:r>
        <w:rPr>
          <w:rFonts w:ascii="Roboto Mono" w:eastAsia="Roboto Mono" w:hAnsi="Roboto Mono" w:cs="Roboto Mono"/>
          <w:b/>
          <w:color w:val="202124"/>
          <w:sz w:val="20"/>
          <w:szCs w:val="20"/>
        </w:rPr>
        <w:t xml:space="preserve"> </w:t>
      </w:r>
      <w:r>
        <w:rPr>
          <w:rFonts w:ascii="Roboto Mono" w:eastAsia="Roboto Mono" w:hAnsi="Roboto Mono" w:cs="Roboto Mono"/>
          <w:b/>
          <w:color w:val="0D904F"/>
          <w:sz w:val="20"/>
          <w:szCs w:val="20"/>
        </w:rPr>
        <w:t>`</w:t>
      </w:r>
      <w:proofErr w:type="spellStart"/>
      <w:r>
        <w:rPr>
          <w:rFonts w:ascii="Roboto Mono" w:eastAsia="Roboto Mono" w:hAnsi="Roboto Mono" w:cs="Roboto Mono"/>
          <w:b/>
          <w:color w:val="0D904F"/>
          <w:sz w:val="20"/>
          <w:szCs w:val="20"/>
        </w:rPr>
        <w:t>dunnhumbysql.complete.hh_demographic</w:t>
      </w:r>
      <w:proofErr w:type="spellEnd"/>
      <w:r>
        <w:rPr>
          <w:rFonts w:ascii="Roboto Mono" w:eastAsia="Roboto Mono" w:hAnsi="Roboto Mono" w:cs="Roboto Mono"/>
          <w:b/>
          <w:color w:val="0D904F"/>
          <w:sz w:val="20"/>
          <w:szCs w:val="20"/>
        </w:rPr>
        <w:t>`</w:t>
      </w:r>
      <w:r>
        <w:rPr>
          <w:rFonts w:ascii="Roboto Mono" w:eastAsia="Roboto Mono" w:hAnsi="Roboto Mono" w:cs="Roboto Mono"/>
          <w:b/>
          <w:color w:val="202124"/>
          <w:sz w:val="20"/>
          <w:szCs w:val="20"/>
        </w:rPr>
        <w:t xml:space="preserve"> d</w:t>
      </w:r>
    </w:p>
    <w:p w14:paraId="171047FA" w14:textId="77777777" w:rsidR="00DB1CC5" w:rsidRDefault="00AB756A">
      <w:pPr>
        <w:shd w:val="clear" w:color="auto" w:fill="FFFFFE"/>
        <w:spacing w:line="36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on</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t.</w:t>
      </w:r>
      <w:r>
        <w:rPr>
          <w:rFonts w:ascii="Roboto Mono" w:eastAsia="Roboto Mono" w:hAnsi="Roboto Mono" w:cs="Roboto Mono"/>
          <w:b/>
          <w:color w:val="800000"/>
          <w:sz w:val="20"/>
          <w:szCs w:val="20"/>
        </w:rPr>
        <w:t>household_key</w:t>
      </w:r>
      <w:proofErr w:type="spellEnd"/>
      <w:r>
        <w:rPr>
          <w:rFonts w:ascii="Roboto Mono" w:eastAsia="Roboto Mono" w:hAnsi="Roboto Mono" w:cs="Roboto Mono"/>
          <w:b/>
          <w:color w:val="202124"/>
          <w:sz w:val="20"/>
          <w:szCs w:val="20"/>
        </w:rPr>
        <w:t>=</w:t>
      </w:r>
      <w:proofErr w:type="spellStart"/>
      <w:r>
        <w:rPr>
          <w:rFonts w:ascii="Roboto Mono" w:eastAsia="Roboto Mono" w:hAnsi="Roboto Mono" w:cs="Roboto Mono"/>
          <w:b/>
          <w:color w:val="202124"/>
          <w:sz w:val="20"/>
          <w:szCs w:val="20"/>
        </w:rPr>
        <w:t>d.household_key</w:t>
      </w:r>
      <w:proofErr w:type="spellEnd"/>
    </w:p>
    <w:p w14:paraId="171047FB" w14:textId="77777777" w:rsidR="00DB1CC5" w:rsidRDefault="00AB756A">
      <w:pPr>
        <w:shd w:val="clear" w:color="auto" w:fill="FFFFFE"/>
        <w:spacing w:line="36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join</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cte</w:t>
      </w:r>
      <w:proofErr w:type="spellEnd"/>
      <w:r>
        <w:rPr>
          <w:rFonts w:ascii="Roboto Mono" w:eastAsia="Roboto Mono" w:hAnsi="Roboto Mono" w:cs="Roboto Mono"/>
          <w:b/>
          <w:color w:val="202124"/>
          <w:sz w:val="20"/>
          <w:szCs w:val="20"/>
        </w:rPr>
        <w:t xml:space="preserve"> </w:t>
      </w:r>
    </w:p>
    <w:p w14:paraId="171047FC" w14:textId="77777777" w:rsidR="00DB1CC5" w:rsidRDefault="00AB756A">
      <w:pPr>
        <w:shd w:val="clear" w:color="auto" w:fill="FFFFFE"/>
        <w:spacing w:line="36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on</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cte.</w:t>
      </w:r>
      <w:r>
        <w:rPr>
          <w:rFonts w:ascii="Roboto Mono" w:eastAsia="Roboto Mono" w:hAnsi="Roboto Mono" w:cs="Roboto Mono"/>
          <w:b/>
          <w:color w:val="800000"/>
          <w:sz w:val="20"/>
          <w:szCs w:val="20"/>
        </w:rPr>
        <w:t>household_key</w:t>
      </w:r>
      <w:proofErr w:type="spellEnd"/>
      <w:r>
        <w:rPr>
          <w:rFonts w:ascii="Roboto Mono" w:eastAsia="Roboto Mono" w:hAnsi="Roboto Mono" w:cs="Roboto Mono"/>
          <w:b/>
          <w:color w:val="202124"/>
          <w:sz w:val="20"/>
          <w:szCs w:val="20"/>
        </w:rPr>
        <w:t>=</w:t>
      </w:r>
      <w:proofErr w:type="spellStart"/>
      <w:r>
        <w:rPr>
          <w:rFonts w:ascii="Roboto Mono" w:eastAsia="Roboto Mono" w:hAnsi="Roboto Mono" w:cs="Roboto Mono"/>
          <w:b/>
          <w:color w:val="202124"/>
          <w:sz w:val="20"/>
          <w:szCs w:val="20"/>
        </w:rPr>
        <w:t>d.household_key</w:t>
      </w:r>
      <w:proofErr w:type="spellEnd"/>
    </w:p>
    <w:p w14:paraId="171047FD" w14:textId="77777777" w:rsidR="00DB1CC5" w:rsidRDefault="00AB756A">
      <w:pPr>
        <w:shd w:val="clear" w:color="auto" w:fill="FFFFFE"/>
        <w:spacing w:line="36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group</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by</w:t>
      </w:r>
      <w:r>
        <w:rPr>
          <w:rFonts w:ascii="Roboto Mono" w:eastAsia="Roboto Mono" w:hAnsi="Roboto Mono" w:cs="Roboto Mono"/>
          <w:b/>
          <w:color w:val="202124"/>
          <w:sz w:val="20"/>
          <w:szCs w:val="20"/>
        </w:rPr>
        <w:t xml:space="preserve"> AGE_DESC</w:t>
      </w:r>
    </w:p>
    <w:p w14:paraId="171047FE" w14:textId="77777777" w:rsidR="00DB1CC5" w:rsidRDefault="00AB756A">
      <w:pPr>
        <w:shd w:val="clear" w:color="auto" w:fill="FFFFFE"/>
        <w:spacing w:line="360" w:lineRule="auto"/>
        <w:rPr>
          <w:rFonts w:ascii="Roboto Mono" w:eastAsia="Roboto Mono" w:hAnsi="Roboto Mono" w:cs="Roboto Mono"/>
          <w:b/>
          <w:color w:val="37474F"/>
          <w:sz w:val="20"/>
          <w:szCs w:val="20"/>
        </w:rPr>
      </w:pPr>
      <w:r>
        <w:rPr>
          <w:rFonts w:ascii="Roboto Mono" w:eastAsia="Roboto Mono" w:hAnsi="Roboto Mono" w:cs="Roboto Mono"/>
          <w:b/>
          <w:color w:val="37474F"/>
          <w:sz w:val="20"/>
          <w:szCs w:val="20"/>
        </w:rPr>
        <w:t>)</w:t>
      </w:r>
    </w:p>
    <w:p w14:paraId="171047FF" w14:textId="77777777" w:rsidR="00DB1CC5" w:rsidRDefault="00AB756A">
      <w:pPr>
        <w:shd w:val="clear" w:color="auto" w:fill="FFFFFE"/>
        <w:spacing w:line="360" w:lineRule="auto"/>
        <w:rPr>
          <w:rFonts w:ascii="Roboto Mono" w:eastAsia="Roboto Mono" w:hAnsi="Roboto Mono" w:cs="Roboto Mono"/>
          <w:b/>
          <w:color w:val="202124"/>
          <w:sz w:val="18"/>
          <w:szCs w:val="18"/>
        </w:rPr>
      </w:pPr>
      <w:r>
        <w:rPr>
          <w:rFonts w:ascii="Roboto Mono" w:eastAsia="Roboto Mono" w:hAnsi="Roboto Mono" w:cs="Roboto Mono"/>
          <w:b/>
          <w:noProof/>
          <w:color w:val="202124"/>
          <w:sz w:val="18"/>
          <w:szCs w:val="18"/>
        </w:rPr>
        <w:drawing>
          <wp:inline distT="114300" distB="114300" distL="114300" distR="114300" wp14:anchorId="171049E5" wp14:editId="171049E6">
            <wp:extent cx="2819400" cy="1840691"/>
            <wp:effectExtent l="0" t="0" r="0" b="0"/>
            <wp:docPr id="7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a:stretch>
                      <a:fillRect/>
                    </a:stretch>
                  </pic:blipFill>
                  <pic:spPr>
                    <a:xfrm>
                      <a:off x="0" y="0"/>
                      <a:ext cx="2819400" cy="1840691"/>
                    </a:xfrm>
                    <a:prstGeom prst="rect">
                      <a:avLst/>
                    </a:prstGeom>
                    <a:ln/>
                  </pic:spPr>
                </pic:pic>
              </a:graphicData>
            </a:graphic>
          </wp:inline>
        </w:drawing>
      </w:r>
    </w:p>
    <w:p w14:paraId="17104800" w14:textId="77777777" w:rsidR="00DB1CC5" w:rsidRDefault="00DB1CC5">
      <w:pPr>
        <w:shd w:val="clear" w:color="auto" w:fill="FFFFFE"/>
        <w:spacing w:line="360" w:lineRule="auto"/>
        <w:rPr>
          <w:rFonts w:ascii="Roboto Mono" w:eastAsia="Roboto Mono" w:hAnsi="Roboto Mono" w:cs="Roboto Mono"/>
          <w:b/>
          <w:color w:val="202124"/>
          <w:sz w:val="18"/>
          <w:szCs w:val="18"/>
        </w:rPr>
      </w:pPr>
    </w:p>
    <w:p w14:paraId="17104801" w14:textId="77777777" w:rsidR="00DB1CC5" w:rsidRDefault="00DB1CC5">
      <w:pPr>
        <w:shd w:val="clear" w:color="auto" w:fill="FFFFFE"/>
        <w:spacing w:line="320" w:lineRule="auto"/>
        <w:rPr>
          <w:rFonts w:ascii="Roboto Mono" w:eastAsia="Roboto Mono" w:hAnsi="Roboto Mono" w:cs="Roboto Mono"/>
          <w:b/>
          <w:color w:val="202124"/>
          <w:sz w:val="24"/>
          <w:szCs w:val="24"/>
        </w:rPr>
      </w:pPr>
    </w:p>
    <w:p w14:paraId="17104802" w14:textId="77777777" w:rsidR="00DB1CC5" w:rsidRDefault="00DB1CC5">
      <w:pPr>
        <w:rPr>
          <w:b/>
          <w:sz w:val="24"/>
          <w:szCs w:val="24"/>
        </w:rPr>
      </w:pPr>
    </w:p>
    <w:p w14:paraId="17104803" w14:textId="77777777" w:rsidR="00DB1CC5" w:rsidRDefault="00DB1CC5">
      <w:pPr>
        <w:rPr>
          <w:b/>
          <w:sz w:val="24"/>
          <w:szCs w:val="24"/>
        </w:rPr>
      </w:pPr>
    </w:p>
    <w:p w14:paraId="17104804" w14:textId="77777777" w:rsidR="00DB1CC5" w:rsidRDefault="00DB1CC5">
      <w:pPr>
        <w:rPr>
          <w:b/>
          <w:sz w:val="24"/>
          <w:szCs w:val="24"/>
        </w:rPr>
      </w:pPr>
    </w:p>
    <w:p w14:paraId="17104805" w14:textId="77777777" w:rsidR="00DB1CC5" w:rsidRDefault="00DB1CC5">
      <w:pPr>
        <w:rPr>
          <w:b/>
          <w:sz w:val="24"/>
          <w:szCs w:val="24"/>
        </w:rPr>
      </w:pPr>
    </w:p>
    <w:p w14:paraId="17104806" w14:textId="77777777" w:rsidR="00DB1CC5" w:rsidRDefault="00DB1CC5">
      <w:pPr>
        <w:rPr>
          <w:b/>
          <w:sz w:val="24"/>
          <w:szCs w:val="24"/>
        </w:rPr>
      </w:pPr>
    </w:p>
    <w:p w14:paraId="17104807" w14:textId="77777777" w:rsidR="00DB1CC5" w:rsidRDefault="00DB1CC5">
      <w:pPr>
        <w:rPr>
          <w:b/>
          <w:sz w:val="24"/>
          <w:szCs w:val="24"/>
        </w:rPr>
      </w:pPr>
    </w:p>
    <w:p w14:paraId="17104808" w14:textId="77777777" w:rsidR="00DB1CC5" w:rsidRDefault="00AB756A">
      <w:pPr>
        <w:rPr>
          <w:b/>
          <w:sz w:val="24"/>
          <w:szCs w:val="24"/>
        </w:rPr>
      </w:pPr>
      <w:r>
        <w:rPr>
          <w:b/>
          <w:sz w:val="24"/>
          <w:szCs w:val="24"/>
        </w:rPr>
        <w:t xml:space="preserve">Questions </w:t>
      </w:r>
    </w:p>
    <w:p w14:paraId="17104809" w14:textId="77777777" w:rsidR="00DB1CC5" w:rsidRDefault="00AB756A">
      <w:pPr>
        <w:numPr>
          <w:ilvl w:val="0"/>
          <w:numId w:val="8"/>
        </w:numPr>
        <w:rPr>
          <w:b/>
          <w:sz w:val="24"/>
          <w:szCs w:val="24"/>
        </w:rPr>
      </w:pPr>
      <w:r>
        <w:rPr>
          <w:b/>
          <w:sz w:val="24"/>
          <w:szCs w:val="24"/>
        </w:rPr>
        <w:t>Exploratory queries</w:t>
      </w:r>
    </w:p>
    <w:p w14:paraId="1710480A" w14:textId="77777777" w:rsidR="00DB1CC5" w:rsidRDefault="00AB756A">
      <w:pPr>
        <w:numPr>
          <w:ilvl w:val="1"/>
          <w:numId w:val="8"/>
        </w:numPr>
        <w:rPr>
          <w:sz w:val="24"/>
          <w:szCs w:val="24"/>
        </w:rPr>
      </w:pPr>
      <w:r>
        <w:rPr>
          <w:sz w:val="24"/>
          <w:szCs w:val="24"/>
        </w:rPr>
        <w:t xml:space="preserve">Find out which age group is the most active shopper( join </w:t>
      </w:r>
      <w:proofErr w:type="spellStart"/>
      <w:r>
        <w:rPr>
          <w:sz w:val="24"/>
          <w:szCs w:val="24"/>
        </w:rPr>
        <w:t>hh_demographic</w:t>
      </w:r>
      <w:proofErr w:type="spellEnd"/>
      <w:r>
        <w:rPr>
          <w:sz w:val="24"/>
          <w:szCs w:val="24"/>
        </w:rPr>
        <w:t xml:space="preserve"> and </w:t>
      </w:r>
      <w:proofErr w:type="spellStart"/>
      <w:r>
        <w:rPr>
          <w:sz w:val="24"/>
          <w:szCs w:val="24"/>
        </w:rPr>
        <w:t>transaction_data</w:t>
      </w:r>
      <w:proofErr w:type="spellEnd"/>
      <w:r>
        <w:rPr>
          <w:sz w:val="24"/>
          <w:szCs w:val="24"/>
        </w:rPr>
        <w:t>)</w:t>
      </w:r>
    </w:p>
    <w:p w14:paraId="1710480B" w14:textId="77777777" w:rsidR="00DB1CC5" w:rsidRDefault="00AB756A">
      <w:pPr>
        <w:numPr>
          <w:ilvl w:val="1"/>
          <w:numId w:val="8"/>
        </w:numPr>
        <w:rPr>
          <w:sz w:val="24"/>
          <w:szCs w:val="24"/>
        </w:rPr>
      </w:pPr>
      <w:r>
        <w:rPr>
          <w:sz w:val="24"/>
          <w:szCs w:val="24"/>
        </w:rPr>
        <w:t>Which week had the best sales</w:t>
      </w:r>
    </w:p>
    <w:p w14:paraId="1710480C" w14:textId="77777777" w:rsidR="00DB1CC5" w:rsidRDefault="00AB756A">
      <w:pPr>
        <w:numPr>
          <w:ilvl w:val="1"/>
          <w:numId w:val="8"/>
        </w:numPr>
        <w:rPr>
          <w:sz w:val="24"/>
          <w:szCs w:val="24"/>
        </w:rPr>
      </w:pPr>
      <w:r>
        <w:rPr>
          <w:sz w:val="24"/>
          <w:szCs w:val="24"/>
        </w:rPr>
        <w:t>What is the average basket size for shoppers (Divide it in small, medium, large)</w:t>
      </w:r>
    </w:p>
    <w:p w14:paraId="1710480D" w14:textId="77777777" w:rsidR="00DB1CC5" w:rsidRDefault="00AB756A">
      <w:pPr>
        <w:numPr>
          <w:ilvl w:val="1"/>
          <w:numId w:val="8"/>
        </w:numPr>
        <w:rPr>
          <w:sz w:val="24"/>
          <w:szCs w:val="24"/>
        </w:rPr>
      </w:pPr>
      <w:r>
        <w:rPr>
          <w:sz w:val="24"/>
          <w:szCs w:val="24"/>
        </w:rPr>
        <w:t>Find foot traffic for each store per week. (Foot traffic: number of customers transacting)</w:t>
      </w:r>
    </w:p>
    <w:p w14:paraId="1710480E" w14:textId="77777777" w:rsidR="00DB1CC5" w:rsidRDefault="00AB756A">
      <w:pPr>
        <w:numPr>
          <w:ilvl w:val="1"/>
          <w:numId w:val="8"/>
        </w:numPr>
        <w:rPr>
          <w:sz w:val="24"/>
          <w:szCs w:val="24"/>
        </w:rPr>
      </w:pPr>
      <w:r>
        <w:rPr>
          <w:sz w:val="24"/>
          <w:szCs w:val="24"/>
        </w:rPr>
        <w:t>Top5 spending customers (households) with sales value in integer</w:t>
      </w:r>
    </w:p>
    <w:p w14:paraId="1710480F" w14:textId="77777777" w:rsidR="00DB1CC5" w:rsidRDefault="00AB756A">
      <w:pPr>
        <w:numPr>
          <w:ilvl w:val="0"/>
          <w:numId w:val="8"/>
        </w:numPr>
        <w:rPr>
          <w:b/>
          <w:sz w:val="24"/>
          <w:szCs w:val="24"/>
        </w:rPr>
      </w:pPr>
      <w:r>
        <w:rPr>
          <w:b/>
          <w:sz w:val="24"/>
          <w:szCs w:val="24"/>
        </w:rPr>
        <w:t>Customer profiling</w:t>
      </w:r>
    </w:p>
    <w:p w14:paraId="17104810" w14:textId="77777777" w:rsidR="00DB1CC5" w:rsidRDefault="00DB1CC5">
      <w:pPr>
        <w:ind w:left="720"/>
        <w:rPr>
          <w:sz w:val="24"/>
          <w:szCs w:val="24"/>
        </w:rPr>
      </w:pPr>
    </w:p>
    <w:p w14:paraId="17104811" w14:textId="77777777" w:rsidR="00DB1CC5" w:rsidRDefault="00AB756A">
      <w:pPr>
        <w:numPr>
          <w:ilvl w:val="1"/>
          <w:numId w:val="8"/>
        </w:numPr>
        <w:rPr>
          <w:sz w:val="24"/>
          <w:szCs w:val="24"/>
        </w:rPr>
      </w:pPr>
      <w:r>
        <w:rPr>
          <w:sz w:val="24"/>
          <w:szCs w:val="24"/>
        </w:rPr>
        <w:t>Create a basic customer profiling with first last visit and total money spent for all customers</w:t>
      </w:r>
    </w:p>
    <w:p w14:paraId="17104812" w14:textId="77777777" w:rsidR="00DB1CC5" w:rsidRDefault="00AB756A">
      <w:pPr>
        <w:numPr>
          <w:ilvl w:val="1"/>
          <w:numId w:val="8"/>
        </w:numPr>
        <w:rPr>
          <w:sz w:val="24"/>
          <w:szCs w:val="24"/>
        </w:rPr>
      </w:pPr>
      <w:r>
        <w:rPr>
          <w:sz w:val="24"/>
          <w:szCs w:val="24"/>
        </w:rPr>
        <w:t>Do a single customer analysis selecting most spending customer for whom we have demographic information(because not all customers in transaction data are present in demographic table)</w:t>
      </w:r>
    </w:p>
    <w:p w14:paraId="17104813" w14:textId="77777777" w:rsidR="00DB1CC5" w:rsidRDefault="00AB756A">
      <w:pPr>
        <w:numPr>
          <w:ilvl w:val="1"/>
          <w:numId w:val="8"/>
        </w:numPr>
        <w:rPr>
          <w:sz w:val="24"/>
          <w:szCs w:val="24"/>
        </w:rPr>
      </w:pPr>
      <w:r>
        <w:rPr>
          <w:sz w:val="24"/>
          <w:szCs w:val="24"/>
        </w:rPr>
        <w:t>What products does the customer buy most</w:t>
      </w:r>
    </w:p>
    <w:p w14:paraId="17104814" w14:textId="77777777" w:rsidR="00DB1CC5" w:rsidRDefault="00AB756A">
      <w:pPr>
        <w:numPr>
          <w:ilvl w:val="1"/>
          <w:numId w:val="8"/>
        </w:numPr>
        <w:rPr>
          <w:sz w:val="24"/>
          <w:szCs w:val="24"/>
        </w:rPr>
      </w:pPr>
      <w:r>
        <w:rPr>
          <w:sz w:val="24"/>
          <w:szCs w:val="24"/>
        </w:rPr>
        <w:t>Which promotional campaigns were they a part of(</w:t>
      </w:r>
      <w:proofErr w:type="spellStart"/>
      <w:r>
        <w:rPr>
          <w:sz w:val="24"/>
          <w:szCs w:val="24"/>
        </w:rPr>
        <w:t>campaign_table</w:t>
      </w:r>
      <w:proofErr w:type="spellEnd"/>
      <w:r>
        <w:rPr>
          <w:sz w:val="24"/>
          <w:szCs w:val="24"/>
        </w:rPr>
        <w:t>)</w:t>
      </w:r>
    </w:p>
    <w:p w14:paraId="17104815" w14:textId="77777777" w:rsidR="00DB1CC5" w:rsidRDefault="00AB756A">
      <w:pPr>
        <w:numPr>
          <w:ilvl w:val="0"/>
          <w:numId w:val="8"/>
        </w:numPr>
        <w:rPr>
          <w:b/>
          <w:sz w:val="24"/>
          <w:szCs w:val="24"/>
        </w:rPr>
      </w:pPr>
      <w:r>
        <w:rPr>
          <w:b/>
          <w:sz w:val="24"/>
          <w:szCs w:val="24"/>
        </w:rPr>
        <w:t>Product analysis</w:t>
      </w:r>
    </w:p>
    <w:p w14:paraId="17104816" w14:textId="77777777" w:rsidR="00DB1CC5" w:rsidRDefault="00AB756A">
      <w:pPr>
        <w:numPr>
          <w:ilvl w:val="1"/>
          <w:numId w:val="8"/>
        </w:numPr>
        <w:rPr>
          <w:sz w:val="24"/>
          <w:szCs w:val="24"/>
        </w:rPr>
      </w:pPr>
      <w:r>
        <w:rPr>
          <w:sz w:val="24"/>
          <w:szCs w:val="24"/>
        </w:rPr>
        <w:t>Find the most selling product</w:t>
      </w:r>
    </w:p>
    <w:p w14:paraId="17104817" w14:textId="77777777" w:rsidR="00DB1CC5" w:rsidRDefault="00AB756A">
      <w:pPr>
        <w:numPr>
          <w:ilvl w:val="1"/>
          <w:numId w:val="8"/>
        </w:numPr>
        <w:rPr>
          <w:sz w:val="24"/>
          <w:szCs w:val="24"/>
        </w:rPr>
      </w:pPr>
      <w:r>
        <w:rPr>
          <w:sz w:val="24"/>
          <w:szCs w:val="24"/>
        </w:rPr>
        <w:t>When did the product sell the most and where</w:t>
      </w:r>
    </w:p>
    <w:p w14:paraId="17104818" w14:textId="77777777" w:rsidR="00DB1CC5" w:rsidRDefault="00AB756A">
      <w:pPr>
        <w:numPr>
          <w:ilvl w:val="1"/>
          <w:numId w:val="8"/>
        </w:numPr>
        <w:rPr>
          <w:sz w:val="24"/>
          <w:szCs w:val="24"/>
        </w:rPr>
      </w:pPr>
      <w:r>
        <w:rPr>
          <w:sz w:val="24"/>
          <w:szCs w:val="24"/>
        </w:rPr>
        <w:t xml:space="preserve">Where was the product placed in store and featured in ad for that particular store and week </w:t>
      </w:r>
    </w:p>
    <w:p w14:paraId="17104819" w14:textId="77777777" w:rsidR="00DB1CC5" w:rsidRDefault="00AB756A">
      <w:pPr>
        <w:numPr>
          <w:ilvl w:val="1"/>
          <w:numId w:val="8"/>
        </w:numPr>
        <w:rPr>
          <w:sz w:val="24"/>
          <w:szCs w:val="24"/>
        </w:rPr>
      </w:pPr>
      <w:r>
        <w:rPr>
          <w:sz w:val="24"/>
          <w:szCs w:val="24"/>
        </w:rPr>
        <w:t>Was it a part of some campaigns</w:t>
      </w:r>
    </w:p>
    <w:p w14:paraId="1710481A" w14:textId="77777777" w:rsidR="00DB1CC5" w:rsidRDefault="00AB756A">
      <w:pPr>
        <w:numPr>
          <w:ilvl w:val="1"/>
          <w:numId w:val="8"/>
        </w:numPr>
        <w:rPr>
          <w:sz w:val="24"/>
          <w:szCs w:val="24"/>
        </w:rPr>
      </w:pPr>
      <w:r>
        <w:rPr>
          <w:sz w:val="24"/>
          <w:szCs w:val="24"/>
        </w:rPr>
        <w:t>How many household did actually redeem coupons for this product in each campaign</w:t>
      </w:r>
    </w:p>
    <w:p w14:paraId="1710481B" w14:textId="77777777" w:rsidR="00DB1CC5" w:rsidRDefault="00AB756A">
      <w:pPr>
        <w:numPr>
          <w:ilvl w:val="1"/>
          <w:numId w:val="8"/>
        </w:numPr>
        <w:rPr>
          <w:sz w:val="24"/>
          <w:szCs w:val="24"/>
        </w:rPr>
      </w:pPr>
      <w:r>
        <w:rPr>
          <w:sz w:val="24"/>
          <w:szCs w:val="24"/>
        </w:rPr>
        <w:t>Which products were the best seller(top 3) for each week and what quantity did they sell</w:t>
      </w:r>
    </w:p>
    <w:p w14:paraId="1710481C" w14:textId="77777777" w:rsidR="00DB1CC5" w:rsidRDefault="00AB756A">
      <w:pPr>
        <w:numPr>
          <w:ilvl w:val="0"/>
          <w:numId w:val="8"/>
        </w:numPr>
        <w:rPr>
          <w:b/>
          <w:sz w:val="24"/>
          <w:szCs w:val="24"/>
        </w:rPr>
      </w:pPr>
      <w:r>
        <w:rPr>
          <w:b/>
          <w:sz w:val="24"/>
          <w:szCs w:val="24"/>
        </w:rPr>
        <w:t>Advance analysis and queries</w:t>
      </w:r>
    </w:p>
    <w:p w14:paraId="1710481D" w14:textId="77777777" w:rsidR="00DB1CC5" w:rsidRDefault="00AB756A">
      <w:pPr>
        <w:numPr>
          <w:ilvl w:val="1"/>
          <w:numId w:val="8"/>
        </w:numPr>
        <w:rPr>
          <w:sz w:val="24"/>
          <w:szCs w:val="24"/>
        </w:rPr>
      </w:pPr>
      <w:r>
        <w:rPr>
          <w:sz w:val="24"/>
          <w:szCs w:val="24"/>
        </w:rPr>
        <w:t>Find out on which weeks does each household shop and find their cumulative spending over time(sum of all previous) (uses sum over partition)</w:t>
      </w:r>
    </w:p>
    <w:p w14:paraId="1710481E" w14:textId="77777777" w:rsidR="00DB1CC5" w:rsidRDefault="00AB756A">
      <w:pPr>
        <w:numPr>
          <w:ilvl w:val="1"/>
          <w:numId w:val="8"/>
        </w:numPr>
        <w:rPr>
          <w:sz w:val="24"/>
          <w:szCs w:val="24"/>
        </w:rPr>
      </w:pPr>
      <w:r>
        <w:rPr>
          <w:sz w:val="24"/>
          <w:szCs w:val="24"/>
        </w:rPr>
        <w:lastRenderedPageBreak/>
        <w:t>Find the trend in spending for each customer (spending compared to last purchase)(use lag function)</w:t>
      </w:r>
    </w:p>
    <w:p w14:paraId="1710481F" w14:textId="77777777" w:rsidR="00DB1CC5" w:rsidRDefault="00AB756A">
      <w:pPr>
        <w:numPr>
          <w:ilvl w:val="1"/>
          <w:numId w:val="8"/>
        </w:numPr>
        <w:rPr>
          <w:sz w:val="24"/>
          <w:szCs w:val="24"/>
        </w:rPr>
      </w:pPr>
      <w:r>
        <w:rPr>
          <w:sz w:val="24"/>
          <w:szCs w:val="24"/>
        </w:rPr>
        <w:t>Find number of returning customers and percent of returning customers for all week</w:t>
      </w:r>
    </w:p>
    <w:p w14:paraId="17104820" w14:textId="77777777" w:rsidR="00DB1CC5" w:rsidRDefault="00AB756A">
      <w:pPr>
        <w:numPr>
          <w:ilvl w:val="1"/>
          <w:numId w:val="8"/>
        </w:numPr>
        <w:rPr>
          <w:sz w:val="24"/>
          <w:szCs w:val="24"/>
        </w:rPr>
      </w:pPr>
      <w:r>
        <w:rPr>
          <w:sz w:val="24"/>
          <w:szCs w:val="24"/>
        </w:rPr>
        <w:t>Quarterly analysis: sales comparison(create a new quarter column using case when,12 weeks(3 months)=1 quarter)</w:t>
      </w:r>
    </w:p>
    <w:p w14:paraId="17104821" w14:textId="77777777" w:rsidR="00DB1CC5" w:rsidRDefault="00AB756A">
      <w:pPr>
        <w:ind w:left="1440"/>
        <w:rPr>
          <w:sz w:val="24"/>
          <w:szCs w:val="24"/>
        </w:rPr>
      </w:pPr>
      <w:r>
        <w:rPr>
          <w:sz w:val="24"/>
          <w:szCs w:val="24"/>
        </w:rPr>
        <w:t xml:space="preserve">(Use </w:t>
      </w:r>
      <w:proofErr w:type="spellStart"/>
      <w:r>
        <w:rPr>
          <w:sz w:val="24"/>
          <w:szCs w:val="24"/>
        </w:rPr>
        <w:t>cte</w:t>
      </w:r>
      <w:proofErr w:type="spellEnd"/>
      <w:r>
        <w:rPr>
          <w:sz w:val="24"/>
          <w:szCs w:val="24"/>
        </w:rPr>
        <w:t xml:space="preserve"> tables)</w:t>
      </w:r>
    </w:p>
    <w:p w14:paraId="17104822" w14:textId="77777777" w:rsidR="00DB1CC5" w:rsidRDefault="00AB756A">
      <w:pPr>
        <w:numPr>
          <w:ilvl w:val="1"/>
          <w:numId w:val="8"/>
        </w:numPr>
        <w:rPr>
          <w:sz w:val="24"/>
          <w:szCs w:val="24"/>
        </w:rPr>
      </w:pPr>
      <w:r>
        <w:rPr>
          <w:sz w:val="24"/>
          <w:szCs w:val="24"/>
        </w:rPr>
        <w:t>Are the customers spending more or less over time ( group in 25 week segments)</w:t>
      </w:r>
    </w:p>
    <w:p w14:paraId="17104823" w14:textId="77777777" w:rsidR="00DB1CC5" w:rsidRDefault="00AB756A">
      <w:pPr>
        <w:numPr>
          <w:ilvl w:val="1"/>
          <w:numId w:val="8"/>
        </w:numPr>
        <w:rPr>
          <w:sz w:val="24"/>
          <w:szCs w:val="24"/>
        </w:rPr>
      </w:pPr>
      <w:r>
        <w:rPr>
          <w:sz w:val="24"/>
          <w:szCs w:val="24"/>
        </w:rPr>
        <w:t>Customer churn analysis for each quarter</w:t>
      </w:r>
    </w:p>
    <w:p w14:paraId="17104824" w14:textId="77777777" w:rsidR="00DB1CC5" w:rsidRDefault="00AB756A">
      <w:pPr>
        <w:numPr>
          <w:ilvl w:val="1"/>
          <w:numId w:val="8"/>
        </w:numPr>
        <w:rPr>
          <w:sz w:val="24"/>
          <w:szCs w:val="24"/>
        </w:rPr>
      </w:pPr>
      <w:r>
        <w:rPr>
          <w:sz w:val="24"/>
          <w:szCs w:val="24"/>
        </w:rPr>
        <w:t>Find the retained customers for each quarter</w:t>
      </w:r>
    </w:p>
    <w:p w14:paraId="17104825" w14:textId="77777777" w:rsidR="00DB1CC5" w:rsidRDefault="00DB1CC5">
      <w:pPr>
        <w:numPr>
          <w:ilvl w:val="1"/>
          <w:numId w:val="8"/>
        </w:numPr>
        <w:rPr>
          <w:sz w:val="24"/>
          <w:szCs w:val="24"/>
        </w:rPr>
      </w:pPr>
    </w:p>
    <w:p w14:paraId="17104826" w14:textId="77777777" w:rsidR="00DB1CC5" w:rsidRDefault="00DB1CC5">
      <w:pPr>
        <w:rPr>
          <w:sz w:val="24"/>
          <w:szCs w:val="24"/>
        </w:rPr>
      </w:pPr>
    </w:p>
    <w:p w14:paraId="17104827" w14:textId="77777777" w:rsidR="00DB1CC5" w:rsidRDefault="00DB1CC5">
      <w:pPr>
        <w:rPr>
          <w:b/>
          <w:sz w:val="24"/>
          <w:szCs w:val="24"/>
        </w:rPr>
      </w:pPr>
    </w:p>
    <w:p w14:paraId="17104828" w14:textId="77777777" w:rsidR="00DB1CC5" w:rsidRDefault="00DB1CC5">
      <w:pPr>
        <w:rPr>
          <w:b/>
          <w:sz w:val="24"/>
          <w:szCs w:val="24"/>
        </w:rPr>
      </w:pPr>
    </w:p>
    <w:p w14:paraId="17104829" w14:textId="77777777" w:rsidR="00DB1CC5" w:rsidRDefault="00DB1CC5">
      <w:pPr>
        <w:rPr>
          <w:sz w:val="24"/>
          <w:szCs w:val="24"/>
        </w:rPr>
      </w:pPr>
    </w:p>
    <w:p w14:paraId="1710482A" w14:textId="77777777" w:rsidR="00DB1CC5" w:rsidRDefault="00DB1CC5">
      <w:pPr>
        <w:rPr>
          <w:b/>
          <w:sz w:val="24"/>
          <w:szCs w:val="24"/>
        </w:rPr>
      </w:pPr>
    </w:p>
    <w:p w14:paraId="1710482B" w14:textId="77777777" w:rsidR="00DB1CC5" w:rsidRDefault="00DB1CC5">
      <w:pPr>
        <w:rPr>
          <w:b/>
          <w:sz w:val="24"/>
          <w:szCs w:val="24"/>
        </w:rPr>
      </w:pPr>
    </w:p>
    <w:p w14:paraId="1710482C" w14:textId="77777777" w:rsidR="00DB1CC5" w:rsidRDefault="00AB756A">
      <w:pPr>
        <w:rPr>
          <w:b/>
          <w:sz w:val="28"/>
          <w:szCs w:val="28"/>
        </w:rPr>
      </w:pPr>
      <w:r>
        <w:rPr>
          <w:b/>
          <w:sz w:val="28"/>
          <w:szCs w:val="28"/>
        </w:rPr>
        <w:t>Question and queries</w:t>
      </w:r>
    </w:p>
    <w:p w14:paraId="1710482D" w14:textId="77777777" w:rsidR="00DB1CC5" w:rsidRDefault="00DB1CC5">
      <w:pPr>
        <w:rPr>
          <w:b/>
          <w:sz w:val="28"/>
          <w:szCs w:val="28"/>
        </w:rPr>
      </w:pPr>
    </w:p>
    <w:p w14:paraId="1710482E" w14:textId="77777777" w:rsidR="00DB1CC5" w:rsidRDefault="00AB756A">
      <w:pPr>
        <w:numPr>
          <w:ilvl w:val="0"/>
          <w:numId w:val="4"/>
        </w:numPr>
        <w:rPr>
          <w:b/>
          <w:sz w:val="28"/>
          <w:szCs w:val="28"/>
        </w:rPr>
      </w:pPr>
      <w:r>
        <w:rPr>
          <w:b/>
          <w:sz w:val="28"/>
          <w:szCs w:val="28"/>
        </w:rPr>
        <w:t>Exploratory queries</w:t>
      </w:r>
    </w:p>
    <w:p w14:paraId="1710482F" w14:textId="77777777" w:rsidR="00DB1CC5" w:rsidRDefault="00DB1CC5">
      <w:pPr>
        <w:rPr>
          <w:b/>
          <w:sz w:val="28"/>
          <w:szCs w:val="28"/>
        </w:rPr>
      </w:pPr>
    </w:p>
    <w:p w14:paraId="17104830" w14:textId="77777777" w:rsidR="00DB1CC5" w:rsidRDefault="00AB756A">
      <w:pPr>
        <w:numPr>
          <w:ilvl w:val="0"/>
          <w:numId w:val="12"/>
        </w:numPr>
        <w:rPr>
          <w:b/>
          <w:sz w:val="24"/>
          <w:szCs w:val="24"/>
        </w:rPr>
      </w:pPr>
      <w:r>
        <w:rPr>
          <w:b/>
          <w:sz w:val="24"/>
          <w:szCs w:val="24"/>
        </w:rPr>
        <w:t>1. A. Find out which age group is the most active shopper</w:t>
      </w:r>
    </w:p>
    <w:p w14:paraId="17104831" w14:textId="77777777" w:rsidR="00DB1CC5" w:rsidRDefault="00AB756A">
      <w:pPr>
        <w:shd w:val="clear" w:color="auto" w:fill="FFFFFE"/>
        <w:spacing w:line="320" w:lineRule="auto"/>
        <w:rPr>
          <w:rFonts w:ascii="Roboto Mono" w:eastAsia="Roboto Mono" w:hAnsi="Roboto Mono" w:cs="Roboto Mono"/>
          <w:b/>
          <w:sz w:val="20"/>
          <w:szCs w:val="20"/>
        </w:rPr>
      </w:pPr>
      <w:r>
        <w:rPr>
          <w:rFonts w:ascii="Roboto Mono" w:eastAsia="Roboto Mono" w:hAnsi="Roboto Mono" w:cs="Roboto Mono"/>
          <w:b/>
          <w:color w:val="3367D6"/>
          <w:sz w:val="20"/>
          <w:szCs w:val="20"/>
        </w:rPr>
        <w:t>SELECT</w:t>
      </w:r>
      <w:r>
        <w:rPr>
          <w:rFonts w:ascii="Roboto Mono" w:eastAsia="Roboto Mono" w:hAnsi="Roboto Mono" w:cs="Roboto Mono"/>
          <w:b/>
          <w:sz w:val="20"/>
          <w:szCs w:val="20"/>
        </w:rPr>
        <w:t xml:space="preserve"> </w:t>
      </w:r>
      <w:r>
        <w:rPr>
          <w:rFonts w:ascii="Roboto Mono" w:eastAsia="Roboto Mono" w:hAnsi="Roboto Mono" w:cs="Roboto Mono"/>
          <w:b/>
          <w:color w:val="3367D6"/>
          <w:sz w:val="20"/>
          <w:szCs w:val="20"/>
        </w:rPr>
        <w:t>distinct</w:t>
      </w:r>
      <w:r>
        <w:rPr>
          <w:rFonts w:ascii="Roboto Mono" w:eastAsia="Roboto Mono" w:hAnsi="Roboto Mono" w:cs="Roboto Mono"/>
          <w:b/>
          <w:color w:val="37474F"/>
          <w:sz w:val="20"/>
          <w:szCs w:val="20"/>
        </w:rPr>
        <w:t>(</w:t>
      </w:r>
      <w:r>
        <w:rPr>
          <w:rFonts w:ascii="Roboto Mono" w:eastAsia="Roboto Mono" w:hAnsi="Roboto Mono" w:cs="Roboto Mono"/>
          <w:b/>
          <w:sz w:val="20"/>
          <w:szCs w:val="20"/>
        </w:rPr>
        <w:t>AGE_DESC</w:t>
      </w:r>
      <w:r>
        <w:rPr>
          <w:rFonts w:ascii="Roboto Mono" w:eastAsia="Roboto Mono" w:hAnsi="Roboto Mono" w:cs="Roboto Mono"/>
          <w:b/>
          <w:color w:val="37474F"/>
          <w:sz w:val="20"/>
          <w:szCs w:val="20"/>
        </w:rPr>
        <w:t>)</w:t>
      </w:r>
      <w:r>
        <w:rPr>
          <w:rFonts w:ascii="Roboto Mono" w:eastAsia="Roboto Mono" w:hAnsi="Roboto Mono" w:cs="Roboto Mono"/>
          <w:b/>
          <w:sz w:val="20"/>
          <w:szCs w:val="20"/>
        </w:rPr>
        <w:t xml:space="preserve">, </w:t>
      </w:r>
      <w:r>
        <w:rPr>
          <w:rFonts w:ascii="Roboto Mono" w:eastAsia="Roboto Mono" w:hAnsi="Roboto Mono" w:cs="Roboto Mono"/>
          <w:b/>
          <w:color w:val="3367D6"/>
          <w:sz w:val="20"/>
          <w:szCs w:val="20"/>
        </w:rPr>
        <w:t>count</w:t>
      </w:r>
      <w:r>
        <w:rPr>
          <w:rFonts w:ascii="Roboto Mono" w:eastAsia="Roboto Mono" w:hAnsi="Roboto Mono" w:cs="Roboto Mono"/>
          <w:b/>
          <w:color w:val="37474F"/>
          <w:sz w:val="20"/>
          <w:szCs w:val="20"/>
        </w:rPr>
        <w:t>(</w:t>
      </w:r>
      <w:r>
        <w:rPr>
          <w:rFonts w:ascii="Roboto Mono" w:eastAsia="Roboto Mono" w:hAnsi="Roboto Mono" w:cs="Roboto Mono"/>
          <w:b/>
          <w:color w:val="F4511E"/>
          <w:sz w:val="20"/>
          <w:szCs w:val="20"/>
        </w:rPr>
        <w:t>1</w:t>
      </w:r>
      <w:r>
        <w:rPr>
          <w:rFonts w:ascii="Roboto Mono" w:eastAsia="Roboto Mono" w:hAnsi="Roboto Mono" w:cs="Roboto Mono"/>
          <w:b/>
          <w:color w:val="37474F"/>
          <w:sz w:val="20"/>
          <w:szCs w:val="20"/>
        </w:rPr>
        <w:t>)</w:t>
      </w:r>
      <w:r>
        <w:rPr>
          <w:rFonts w:ascii="Roboto Mono" w:eastAsia="Roboto Mono" w:hAnsi="Roboto Mono" w:cs="Roboto Mono"/>
          <w:b/>
          <w:sz w:val="20"/>
          <w:szCs w:val="20"/>
        </w:rPr>
        <w:t xml:space="preserve"> </w:t>
      </w:r>
      <w:r>
        <w:rPr>
          <w:rFonts w:ascii="Roboto Mono" w:eastAsia="Roboto Mono" w:hAnsi="Roboto Mono" w:cs="Roboto Mono"/>
          <w:b/>
          <w:color w:val="3367D6"/>
          <w:sz w:val="20"/>
          <w:szCs w:val="20"/>
        </w:rPr>
        <w:t>as</w:t>
      </w:r>
      <w:r>
        <w:rPr>
          <w:rFonts w:ascii="Roboto Mono" w:eastAsia="Roboto Mono" w:hAnsi="Roboto Mono" w:cs="Roboto Mono"/>
          <w:b/>
          <w:sz w:val="20"/>
          <w:szCs w:val="20"/>
        </w:rPr>
        <w:t xml:space="preserve"> </w:t>
      </w:r>
      <w:proofErr w:type="spellStart"/>
      <w:r>
        <w:rPr>
          <w:rFonts w:ascii="Roboto Mono" w:eastAsia="Roboto Mono" w:hAnsi="Roboto Mono" w:cs="Roboto Mono"/>
          <w:b/>
          <w:sz w:val="20"/>
          <w:szCs w:val="20"/>
        </w:rPr>
        <w:t>num_cust_trans</w:t>
      </w:r>
      <w:proofErr w:type="spellEnd"/>
    </w:p>
    <w:p w14:paraId="17104832" w14:textId="77777777" w:rsidR="00DB1CC5" w:rsidRDefault="00AB756A">
      <w:pPr>
        <w:shd w:val="clear" w:color="auto" w:fill="FFFFFE"/>
        <w:spacing w:line="320" w:lineRule="auto"/>
        <w:rPr>
          <w:rFonts w:ascii="Roboto Mono" w:eastAsia="Roboto Mono" w:hAnsi="Roboto Mono" w:cs="Roboto Mono"/>
          <w:b/>
          <w:sz w:val="20"/>
          <w:szCs w:val="20"/>
        </w:rPr>
      </w:pPr>
      <w:r>
        <w:rPr>
          <w:rFonts w:ascii="Roboto Mono" w:eastAsia="Roboto Mono" w:hAnsi="Roboto Mono" w:cs="Roboto Mono"/>
          <w:b/>
          <w:color w:val="3367D6"/>
          <w:sz w:val="20"/>
          <w:szCs w:val="20"/>
        </w:rPr>
        <w:t>FROM</w:t>
      </w:r>
      <w:r>
        <w:rPr>
          <w:rFonts w:ascii="Roboto Mono" w:eastAsia="Roboto Mono" w:hAnsi="Roboto Mono" w:cs="Roboto Mono"/>
          <w:b/>
          <w:sz w:val="20"/>
          <w:szCs w:val="20"/>
        </w:rPr>
        <w:t xml:space="preserve"> </w:t>
      </w:r>
      <w:r>
        <w:rPr>
          <w:rFonts w:ascii="Roboto Mono" w:eastAsia="Roboto Mono" w:hAnsi="Roboto Mono" w:cs="Roboto Mono"/>
          <w:b/>
          <w:color w:val="0D904F"/>
          <w:sz w:val="20"/>
          <w:szCs w:val="20"/>
        </w:rPr>
        <w:t>`</w:t>
      </w:r>
      <w:proofErr w:type="spellStart"/>
      <w:r>
        <w:rPr>
          <w:rFonts w:ascii="Roboto Mono" w:eastAsia="Roboto Mono" w:hAnsi="Roboto Mono" w:cs="Roboto Mono"/>
          <w:b/>
          <w:color w:val="0D904F"/>
          <w:sz w:val="20"/>
          <w:szCs w:val="20"/>
        </w:rPr>
        <w:t>dunnhumbysql.complete.hh_demographic`</w:t>
      </w:r>
      <w:r>
        <w:rPr>
          <w:rFonts w:ascii="Roboto Mono" w:eastAsia="Roboto Mono" w:hAnsi="Roboto Mono" w:cs="Roboto Mono"/>
          <w:b/>
          <w:sz w:val="20"/>
          <w:szCs w:val="20"/>
        </w:rPr>
        <w:t>h</w:t>
      </w:r>
      <w:proofErr w:type="spellEnd"/>
    </w:p>
    <w:p w14:paraId="17104833" w14:textId="77777777" w:rsidR="00DB1CC5" w:rsidRDefault="00AB756A">
      <w:pPr>
        <w:shd w:val="clear" w:color="auto" w:fill="FFFFFE"/>
        <w:spacing w:line="320" w:lineRule="auto"/>
        <w:rPr>
          <w:rFonts w:ascii="Roboto Mono" w:eastAsia="Roboto Mono" w:hAnsi="Roboto Mono" w:cs="Roboto Mono"/>
          <w:b/>
          <w:sz w:val="20"/>
          <w:szCs w:val="20"/>
        </w:rPr>
      </w:pPr>
      <w:r>
        <w:rPr>
          <w:rFonts w:ascii="Roboto Mono" w:eastAsia="Roboto Mono" w:hAnsi="Roboto Mono" w:cs="Roboto Mono"/>
          <w:b/>
          <w:color w:val="3367D6"/>
          <w:sz w:val="20"/>
          <w:szCs w:val="20"/>
        </w:rPr>
        <w:t>join</w:t>
      </w:r>
      <w:r>
        <w:rPr>
          <w:rFonts w:ascii="Roboto Mono" w:eastAsia="Roboto Mono" w:hAnsi="Roboto Mono" w:cs="Roboto Mono"/>
          <w:b/>
          <w:sz w:val="20"/>
          <w:szCs w:val="20"/>
        </w:rPr>
        <w:t xml:space="preserve"> </w:t>
      </w:r>
      <w:r>
        <w:rPr>
          <w:rFonts w:ascii="Roboto Mono" w:eastAsia="Roboto Mono" w:hAnsi="Roboto Mono" w:cs="Roboto Mono"/>
          <w:b/>
          <w:color w:val="0D904F"/>
          <w:sz w:val="20"/>
          <w:szCs w:val="20"/>
        </w:rPr>
        <w:t>`</w:t>
      </w:r>
      <w:proofErr w:type="spellStart"/>
      <w:r>
        <w:rPr>
          <w:rFonts w:ascii="Roboto Mono" w:eastAsia="Roboto Mono" w:hAnsi="Roboto Mono" w:cs="Roboto Mono"/>
          <w:b/>
          <w:color w:val="0D904F"/>
          <w:sz w:val="20"/>
          <w:szCs w:val="20"/>
        </w:rPr>
        <w:t>dunnhumbysql.complete.transaction_data`</w:t>
      </w:r>
      <w:r>
        <w:rPr>
          <w:rFonts w:ascii="Roboto Mono" w:eastAsia="Roboto Mono" w:hAnsi="Roboto Mono" w:cs="Roboto Mono"/>
          <w:b/>
          <w:sz w:val="20"/>
          <w:szCs w:val="20"/>
        </w:rPr>
        <w:t>t</w:t>
      </w:r>
      <w:proofErr w:type="spellEnd"/>
    </w:p>
    <w:p w14:paraId="17104834" w14:textId="77777777" w:rsidR="00DB1CC5" w:rsidRDefault="00AB756A">
      <w:pPr>
        <w:shd w:val="clear" w:color="auto" w:fill="FFFFFE"/>
        <w:spacing w:line="320" w:lineRule="auto"/>
        <w:rPr>
          <w:rFonts w:ascii="Roboto Mono" w:eastAsia="Roboto Mono" w:hAnsi="Roboto Mono" w:cs="Roboto Mono"/>
          <w:b/>
          <w:sz w:val="20"/>
          <w:szCs w:val="20"/>
        </w:rPr>
      </w:pPr>
      <w:r>
        <w:rPr>
          <w:rFonts w:ascii="Roboto Mono" w:eastAsia="Roboto Mono" w:hAnsi="Roboto Mono" w:cs="Roboto Mono"/>
          <w:b/>
          <w:color w:val="3367D6"/>
          <w:sz w:val="20"/>
          <w:szCs w:val="20"/>
        </w:rPr>
        <w:t>on</w:t>
      </w:r>
      <w:r>
        <w:rPr>
          <w:rFonts w:ascii="Roboto Mono" w:eastAsia="Roboto Mono" w:hAnsi="Roboto Mono" w:cs="Roboto Mono"/>
          <w:b/>
          <w:sz w:val="20"/>
          <w:szCs w:val="20"/>
        </w:rPr>
        <w:t xml:space="preserve"> </w:t>
      </w:r>
      <w:proofErr w:type="spellStart"/>
      <w:r>
        <w:rPr>
          <w:rFonts w:ascii="Roboto Mono" w:eastAsia="Roboto Mono" w:hAnsi="Roboto Mono" w:cs="Roboto Mono"/>
          <w:b/>
          <w:sz w:val="20"/>
          <w:szCs w:val="20"/>
        </w:rPr>
        <w:t>t.</w:t>
      </w:r>
      <w:r>
        <w:rPr>
          <w:rFonts w:ascii="Roboto Mono" w:eastAsia="Roboto Mono" w:hAnsi="Roboto Mono" w:cs="Roboto Mono"/>
          <w:b/>
          <w:color w:val="800000"/>
          <w:sz w:val="20"/>
          <w:szCs w:val="20"/>
        </w:rPr>
        <w:t>household_key</w:t>
      </w:r>
      <w:proofErr w:type="spellEnd"/>
      <w:r>
        <w:rPr>
          <w:rFonts w:ascii="Roboto Mono" w:eastAsia="Roboto Mono" w:hAnsi="Roboto Mono" w:cs="Roboto Mono"/>
          <w:b/>
          <w:sz w:val="20"/>
          <w:szCs w:val="20"/>
        </w:rPr>
        <w:t>=</w:t>
      </w:r>
      <w:proofErr w:type="spellStart"/>
      <w:r>
        <w:rPr>
          <w:rFonts w:ascii="Roboto Mono" w:eastAsia="Roboto Mono" w:hAnsi="Roboto Mono" w:cs="Roboto Mono"/>
          <w:b/>
          <w:sz w:val="20"/>
          <w:szCs w:val="20"/>
        </w:rPr>
        <w:t>h.household_key</w:t>
      </w:r>
      <w:proofErr w:type="spellEnd"/>
    </w:p>
    <w:p w14:paraId="17104835" w14:textId="77777777" w:rsidR="00DB1CC5" w:rsidRDefault="00AB756A">
      <w:pPr>
        <w:shd w:val="clear" w:color="auto" w:fill="FFFFFE"/>
        <w:spacing w:line="320" w:lineRule="auto"/>
        <w:rPr>
          <w:rFonts w:ascii="Roboto Mono" w:eastAsia="Roboto Mono" w:hAnsi="Roboto Mono" w:cs="Roboto Mono"/>
          <w:b/>
          <w:sz w:val="20"/>
          <w:szCs w:val="20"/>
        </w:rPr>
      </w:pPr>
      <w:r>
        <w:rPr>
          <w:rFonts w:ascii="Roboto Mono" w:eastAsia="Roboto Mono" w:hAnsi="Roboto Mono" w:cs="Roboto Mono"/>
          <w:b/>
          <w:color w:val="3367D6"/>
          <w:sz w:val="20"/>
          <w:szCs w:val="20"/>
        </w:rPr>
        <w:t>group</w:t>
      </w:r>
      <w:r>
        <w:rPr>
          <w:rFonts w:ascii="Roboto Mono" w:eastAsia="Roboto Mono" w:hAnsi="Roboto Mono" w:cs="Roboto Mono"/>
          <w:b/>
          <w:sz w:val="20"/>
          <w:szCs w:val="20"/>
        </w:rPr>
        <w:t xml:space="preserve"> </w:t>
      </w:r>
      <w:r>
        <w:rPr>
          <w:rFonts w:ascii="Roboto Mono" w:eastAsia="Roboto Mono" w:hAnsi="Roboto Mono" w:cs="Roboto Mono"/>
          <w:b/>
          <w:color w:val="3367D6"/>
          <w:sz w:val="20"/>
          <w:szCs w:val="20"/>
        </w:rPr>
        <w:t>by</w:t>
      </w:r>
      <w:r>
        <w:rPr>
          <w:rFonts w:ascii="Roboto Mono" w:eastAsia="Roboto Mono" w:hAnsi="Roboto Mono" w:cs="Roboto Mono"/>
          <w:b/>
          <w:sz w:val="20"/>
          <w:szCs w:val="20"/>
        </w:rPr>
        <w:t xml:space="preserve"> AGE_DESC </w:t>
      </w:r>
    </w:p>
    <w:p w14:paraId="17104836" w14:textId="77777777" w:rsidR="00DB1CC5" w:rsidRDefault="00AB756A">
      <w:pPr>
        <w:shd w:val="clear" w:color="auto" w:fill="FFFFFE"/>
        <w:spacing w:line="320" w:lineRule="auto"/>
        <w:rPr>
          <w:rFonts w:ascii="Roboto Mono" w:eastAsia="Roboto Mono" w:hAnsi="Roboto Mono" w:cs="Roboto Mono"/>
          <w:b/>
          <w:color w:val="3367D6"/>
          <w:sz w:val="20"/>
          <w:szCs w:val="20"/>
        </w:rPr>
      </w:pPr>
      <w:r>
        <w:rPr>
          <w:rFonts w:ascii="Roboto Mono" w:eastAsia="Roboto Mono" w:hAnsi="Roboto Mono" w:cs="Roboto Mono"/>
          <w:b/>
          <w:color w:val="3367D6"/>
          <w:sz w:val="20"/>
          <w:szCs w:val="20"/>
        </w:rPr>
        <w:t>order</w:t>
      </w:r>
      <w:r>
        <w:rPr>
          <w:rFonts w:ascii="Roboto Mono" w:eastAsia="Roboto Mono" w:hAnsi="Roboto Mono" w:cs="Roboto Mono"/>
          <w:b/>
          <w:sz w:val="20"/>
          <w:szCs w:val="20"/>
        </w:rPr>
        <w:t xml:space="preserve"> </w:t>
      </w:r>
      <w:r>
        <w:rPr>
          <w:rFonts w:ascii="Roboto Mono" w:eastAsia="Roboto Mono" w:hAnsi="Roboto Mono" w:cs="Roboto Mono"/>
          <w:b/>
          <w:color w:val="3367D6"/>
          <w:sz w:val="20"/>
          <w:szCs w:val="20"/>
        </w:rPr>
        <w:t>by</w:t>
      </w:r>
      <w:r>
        <w:rPr>
          <w:rFonts w:ascii="Roboto Mono" w:eastAsia="Roboto Mono" w:hAnsi="Roboto Mono" w:cs="Roboto Mono"/>
          <w:b/>
          <w:sz w:val="20"/>
          <w:szCs w:val="20"/>
        </w:rPr>
        <w:t xml:space="preserve"> </w:t>
      </w:r>
      <w:proofErr w:type="spellStart"/>
      <w:r>
        <w:rPr>
          <w:rFonts w:ascii="Roboto Mono" w:eastAsia="Roboto Mono" w:hAnsi="Roboto Mono" w:cs="Roboto Mono"/>
          <w:b/>
          <w:sz w:val="20"/>
          <w:szCs w:val="20"/>
        </w:rPr>
        <w:t>num_cust_trans</w:t>
      </w:r>
      <w:proofErr w:type="spellEnd"/>
      <w:r>
        <w:rPr>
          <w:rFonts w:ascii="Roboto Mono" w:eastAsia="Roboto Mono" w:hAnsi="Roboto Mono" w:cs="Roboto Mono"/>
          <w:b/>
          <w:sz w:val="20"/>
          <w:szCs w:val="20"/>
        </w:rPr>
        <w:t xml:space="preserve"> </w:t>
      </w:r>
      <w:r>
        <w:rPr>
          <w:rFonts w:ascii="Roboto Mono" w:eastAsia="Roboto Mono" w:hAnsi="Roboto Mono" w:cs="Roboto Mono"/>
          <w:b/>
          <w:color w:val="3367D6"/>
          <w:sz w:val="20"/>
          <w:szCs w:val="20"/>
        </w:rPr>
        <w:t>desc</w:t>
      </w:r>
    </w:p>
    <w:p w14:paraId="17104837" w14:textId="77777777" w:rsidR="00DB1CC5" w:rsidRDefault="00AB756A">
      <w:pPr>
        <w:shd w:val="clear" w:color="auto" w:fill="FFFFFE"/>
        <w:spacing w:line="320" w:lineRule="auto"/>
        <w:rPr>
          <w:rFonts w:ascii="Roboto Mono" w:eastAsia="Roboto Mono" w:hAnsi="Roboto Mono" w:cs="Roboto Mono"/>
          <w:b/>
          <w:color w:val="3367D6"/>
          <w:sz w:val="20"/>
          <w:szCs w:val="20"/>
        </w:rPr>
      </w:pPr>
      <w:r>
        <w:rPr>
          <w:rFonts w:ascii="Roboto Mono" w:eastAsia="Roboto Mono" w:hAnsi="Roboto Mono" w:cs="Roboto Mono"/>
          <w:b/>
          <w:noProof/>
          <w:color w:val="3367D6"/>
          <w:sz w:val="20"/>
          <w:szCs w:val="20"/>
        </w:rPr>
        <w:lastRenderedPageBreak/>
        <w:drawing>
          <wp:inline distT="114300" distB="114300" distL="114300" distR="114300" wp14:anchorId="171049E7" wp14:editId="171049E8">
            <wp:extent cx="2743200" cy="2219325"/>
            <wp:effectExtent l="0" t="0" r="0" b="0"/>
            <wp:docPr id="7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3"/>
                    <a:srcRect/>
                    <a:stretch>
                      <a:fillRect/>
                    </a:stretch>
                  </pic:blipFill>
                  <pic:spPr>
                    <a:xfrm>
                      <a:off x="0" y="0"/>
                      <a:ext cx="2743200" cy="2219325"/>
                    </a:xfrm>
                    <a:prstGeom prst="rect">
                      <a:avLst/>
                    </a:prstGeom>
                    <a:ln/>
                  </pic:spPr>
                </pic:pic>
              </a:graphicData>
            </a:graphic>
          </wp:inline>
        </w:drawing>
      </w:r>
    </w:p>
    <w:p w14:paraId="17104838" w14:textId="77777777" w:rsidR="00DB1CC5" w:rsidRDefault="00DB1CC5">
      <w:pPr>
        <w:shd w:val="clear" w:color="auto" w:fill="FFFFFE"/>
        <w:spacing w:line="320" w:lineRule="auto"/>
        <w:rPr>
          <w:rFonts w:ascii="Roboto Mono" w:eastAsia="Roboto Mono" w:hAnsi="Roboto Mono" w:cs="Roboto Mono"/>
          <w:b/>
          <w:color w:val="3367D6"/>
          <w:sz w:val="20"/>
          <w:szCs w:val="20"/>
        </w:rPr>
      </w:pPr>
    </w:p>
    <w:p w14:paraId="17104839" w14:textId="77777777" w:rsidR="00DB1CC5" w:rsidRDefault="00AB756A">
      <w:pPr>
        <w:numPr>
          <w:ilvl w:val="0"/>
          <w:numId w:val="12"/>
        </w:numPr>
        <w:rPr>
          <w:b/>
          <w:sz w:val="24"/>
          <w:szCs w:val="24"/>
        </w:rPr>
      </w:pPr>
      <w:r>
        <w:rPr>
          <w:b/>
          <w:sz w:val="24"/>
          <w:szCs w:val="24"/>
        </w:rPr>
        <w:t>1.b. Find out which income group shops the most</w:t>
      </w:r>
    </w:p>
    <w:p w14:paraId="1710483A" w14:textId="77777777" w:rsidR="00DB1CC5" w:rsidRDefault="00DB1CC5">
      <w:pPr>
        <w:rPr>
          <w:b/>
          <w:sz w:val="24"/>
          <w:szCs w:val="24"/>
        </w:rPr>
      </w:pPr>
    </w:p>
    <w:p w14:paraId="1710483B" w14:textId="77777777" w:rsidR="00DB1CC5" w:rsidRDefault="00AB756A">
      <w:pPr>
        <w:rPr>
          <w:rFonts w:ascii="Roboto Mono" w:eastAsia="Roboto Mono" w:hAnsi="Roboto Mono" w:cs="Roboto Mono"/>
          <w:b/>
          <w:color w:val="3367D6"/>
          <w:sz w:val="18"/>
          <w:szCs w:val="18"/>
        </w:rPr>
      </w:pPr>
      <w:r>
        <w:rPr>
          <w:rFonts w:ascii="Roboto Mono" w:eastAsia="Roboto Mono" w:hAnsi="Roboto Mono" w:cs="Roboto Mono"/>
          <w:b/>
          <w:color w:val="3367D6"/>
          <w:sz w:val="18"/>
          <w:szCs w:val="18"/>
        </w:rPr>
        <w:t>SELECT distinct</w:t>
      </w:r>
      <w:r>
        <w:rPr>
          <w:rFonts w:ascii="Roboto Mono" w:eastAsia="Roboto Mono" w:hAnsi="Roboto Mono" w:cs="Roboto Mono"/>
          <w:b/>
          <w:color w:val="37474F"/>
          <w:sz w:val="18"/>
          <w:szCs w:val="18"/>
        </w:rPr>
        <w:t>(</w:t>
      </w:r>
      <w:r>
        <w:rPr>
          <w:rFonts w:ascii="Roboto Mono" w:eastAsia="Roboto Mono" w:hAnsi="Roboto Mono" w:cs="Roboto Mono"/>
          <w:b/>
          <w:color w:val="3367D6"/>
          <w:sz w:val="18"/>
          <w:szCs w:val="18"/>
        </w:rPr>
        <w:t>INCOME_DESC</w:t>
      </w:r>
      <w:r>
        <w:rPr>
          <w:rFonts w:ascii="Roboto Mono" w:eastAsia="Roboto Mono" w:hAnsi="Roboto Mono" w:cs="Roboto Mono"/>
          <w:b/>
          <w:color w:val="37474F"/>
          <w:sz w:val="18"/>
          <w:szCs w:val="18"/>
        </w:rPr>
        <w:t>)</w:t>
      </w:r>
      <w:r>
        <w:rPr>
          <w:rFonts w:ascii="Roboto Mono" w:eastAsia="Roboto Mono" w:hAnsi="Roboto Mono" w:cs="Roboto Mono"/>
          <w:b/>
          <w:color w:val="3367D6"/>
          <w:sz w:val="18"/>
          <w:szCs w:val="18"/>
        </w:rPr>
        <w:t>, count</w:t>
      </w:r>
      <w:r>
        <w:rPr>
          <w:rFonts w:ascii="Roboto Mono" w:eastAsia="Roboto Mono" w:hAnsi="Roboto Mono" w:cs="Roboto Mono"/>
          <w:b/>
          <w:color w:val="37474F"/>
          <w:sz w:val="18"/>
          <w:szCs w:val="18"/>
        </w:rPr>
        <w:t>(</w:t>
      </w:r>
      <w:r>
        <w:rPr>
          <w:rFonts w:ascii="Roboto Mono" w:eastAsia="Roboto Mono" w:hAnsi="Roboto Mono" w:cs="Roboto Mono"/>
          <w:b/>
          <w:color w:val="F4511E"/>
          <w:sz w:val="18"/>
          <w:szCs w:val="18"/>
        </w:rPr>
        <w:t>1</w:t>
      </w:r>
      <w:r>
        <w:rPr>
          <w:rFonts w:ascii="Roboto Mono" w:eastAsia="Roboto Mono" w:hAnsi="Roboto Mono" w:cs="Roboto Mono"/>
          <w:b/>
          <w:color w:val="37474F"/>
          <w:sz w:val="18"/>
          <w:szCs w:val="18"/>
        </w:rPr>
        <w:t>)</w:t>
      </w:r>
      <w:r>
        <w:rPr>
          <w:rFonts w:ascii="Roboto Mono" w:eastAsia="Roboto Mono" w:hAnsi="Roboto Mono" w:cs="Roboto Mono"/>
          <w:b/>
          <w:color w:val="3367D6"/>
          <w:sz w:val="18"/>
          <w:szCs w:val="18"/>
        </w:rPr>
        <w:t xml:space="preserve"> as </w:t>
      </w:r>
      <w:proofErr w:type="spellStart"/>
      <w:r>
        <w:rPr>
          <w:rFonts w:ascii="Roboto Mono" w:eastAsia="Roboto Mono" w:hAnsi="Roboto Mono" w:cs="Roboto Mono"/>
          <w:b/>
          <w:color w:val="3367D6"/>
          <w:sz w:val="18"/>
          <w:szCs w:val="18"/>
        </w:rPr>
        <w:t>num_cust_trans</w:t>
      </w:r>
      <w:proofErr w:type="spellEnd"/>
    </w:p>
    <w:p w14:paraId="1710483C" w14:textId="77777777" w:rsidR="00DB1CC5" w:rsidRDefault="00AB756A">
      <w:pPr>
        <w:shd w:val="clear" w:color="auto" w:fill="FFFFFE"/>
        <w:spacing w:line="320" w:lineRule="auto"/>
        <w:rPr>
          <w:rFonts w:ascii="Roboto Mono" w:eastAsia="Roboto Mono" w:hAnsi="Roboto Mono" w:cs="Roboto Mono"/>
          <w:b/>
          <w:sz w:val="18"/>
          <w:szCs w:val="18"/>
        </w:rPr>
      </w:pPr>
      <w:r>
        <w:rPr>
          <w:rFonts w:ascii="Roboto Mono" w:eastAsia="Roboto Mono" w:hAnsi="Roboto Mono" w:cs="Roboto Mono"/>
          <w:b/>
          <w:color w:val="3367D6"/>
          <w:sz w:val="18"/>
          <w:szCs w:val="18"/>
        </w:rPr>
        <w:t>FROM</w:t>
      </w:r>
      <w:r>
        <w:rPr>
          <w:rFonts w:ascii="Roboto Mono" w:eastAsia="Roboto Mono" w:hAnsi="Roboto Mono" w:cs="Roboto Mono"/>
          <w:b/>
          <w:sz w:val="18"/>
          <w:szCs w:val="18"/>
        </w:rPr>
        <w:t xml:space="preserve"> </w:t>
      </w:r>
      <w:r>
        <w:rPr>
          <w:rFonts w:ascii="Roboto Mono" w:eastAsia="Roboto Mono" w:hAnsi="Roboto Mono" w:cs="Roboto Mono"/>
          <w:b/>
          <w:color w:val="0D904F"/>
          <w:sz w:val="18"/>
          <w:szCs w:val="18"/>
        </w:rPr>
        <w:t>`</w:t>
      </w:r>
      <w:proofErr w:type="spellStart"/>
      <w:r>
        <w:rPr>
          <w:rFonts w:ascii="Roboto Mono" w:eastAsia="Roboto Mono" w:hAnsi="Roboto Mono" w:cs="Roboto Mono"/>
          <w:b/>
          <w:color w:val="0D904F"/>
          <w:sz w:val="18"/>
          <w:szCs w:val="18"/>
        </w:rPr>
        <w:t>dunnhumbysql.complete.hh_demographic`</w:t>
      </w:r>
      <w:r>
        <w:rPr>
          <w:rFonts w:ascii="Roboto Mono" w:eastAsia="Roboto Mono" w:hAnsi="Roboto Mono" w:cs="Roboto Mono"/>
          <w:b/>
          <w:sz w:val="18"/>
          <w:szCs w:val="18"/>
        </w:rPr>
        <w:t>h</w:t>
      </w:r>
      <w:proofErr w:type="spellEnd"/>
    </w:p>
    <w:p w14:paraId="1710483D" w14:textId="77777777" w:rsidR="00DB1CC5" w:rsidRDefault="00AB756A">
      <w:pPr>
        <w:shd w:val="clear" w:color="auto" w:fill="FFFFFE"/>
        <w:spacing w:line="320" w:lineRule="auto"/>
        <w:rPr>
          <w:rFonts w:ascii="Roboto Mono" w:eastAsia="Roboto Mono" w:hAnsi="Roboto Mono" w:cs="Roboto Mono"/>
          <w:b/>
          <w:sz w:val="18"/>
          <w:szCs w:val="18"/>
        </w:rPr>
      </w:pPr>
      <w:r>
        <w:rPr>
          <w:rFonts w:ascii="Roboto Mono" w:eastAsia="Roboto Mono" w:hAnsi="Roboto Mono" w:cs="Roboto Mono"/>
          <w:b/>
          <w:color w:val="3367D6"/>
          <w:sz w:val="18"/>
          <w:szCs w:val="18"/>
        </w:rPr>
        <w:t>join</w:t>
      </w:r>
      <w:r>
        <w:rPr>
          <w:rFonts w:ascii="Roboto Mono" w:eastAsia="Roboto Mono" w:hAnsi="Roboto Mono" w:cs="Roboto Mono"/>
          <w:b/>
          <w:sz w:val="18"/>
          <w:szCs w:val="18"/>
        </w:rPr>
        <w:t xml:space="preserve"> </w:t>
      </w:r>
      <w:r>
        <w:rPr>
          <w:rFonts w:ascii="Roboto Mono" w:eastAsia="Roboto Mono" w:hAnsi="Roboto Mono" w:cs="Roboto Mono"/>
          <w:b/>
          <w:color w:val="0D904F"/>
          <w:sz w:val="18"/>
          <w:szCs w:val="18"/>
        </w:rPr>
        <w:t>`</w:t>
      </w:r>
      <w:proofErr w:type="spellStart"/>
      <w:r>
        <w:rPr>
          <w:rFonts w:ascii="Roboto Mono" w:eastAsia="Roboto Mono" w:hAnsi="Roboto Mono" w:cs="Roboto Mono"/>
          <w:b/>
          <w:color w:val="0D904F"/>
          <w:sz w:val="18"/>
          <w:szCs w:val="18"/>
        </w:rPr>
        <w:t>dunnhumbysql.complete.transaction_data`</w:t>
      </w:r>
      <w:r>
        <w:rPr>
          <w:rFonts w:ascii="Roboto Mono" w:eastAsia="Roboto Mono" w:hAnsi="Roboto Mono" w:cs="Roboto Mono"/>
          <w:b/>
          <w:sz w:val="18"/>
          <w:szCs w:val="18"/>
        </w:rPr>
        <w:t>t</w:t>
      </w:r>
      <w:proofErr w:type="spellEnd"/>
    </w:p>
    <w:p w14:paraId="1710483E" w14:textId="77777777" w:rsidR="00DB1CC5" w:rsidRDefault="00AB756A">
      <w:pPr>
        <w:shd w:val="clear" w:color="auto" w:fill="FFFFFE"/>
        <w:spacing w:line="320" w:lineRule="auto"/>
        <w:rPr>
          <w:rFonts w:ascii="Roboto Mono" w:eastAsia="Roboto Mono" w:hAnsi="Roboto Mono" w:cs="Roboto Mono"/>
          <w:b/>
          <w:sz w:val="18"/>
          <w:szCs w:val="18"/>
        </w:rPr>
      </w:pPr>
      <w:r>
        <w:rPr>
          <w:rFonts w:ascii="Roboto Mono" w:eastAsia="Roboto Mono" w:hAnsi="Roboto Mono" w:cs="Roboto Mono"/>
          <w:b/>
          <w:color w:val="3367D6"/>
          <w:sz w:val="18"/>
          <w:szCs w:val="18"/>
        </w:rPr>
        <w:t>on</w:t>
      </w:r>
      <w:r>
        <w:rPr>
          <w:rFonts w:ascii="Roboto Mono" w:eastAsia="Roboto Mono" w:hAnsi="Roboto Mono" w:cs="Roboto Mono"/>
          <w:b/>
          <w:sz w:val="18"/>
          <w:szCs w:val="18"/>
        </w:rPr>
        <w:t xml:space="preserve"> </w:t>
      </w:r>
      <w:proofErr w:type="spellStart"/>
      <w:r>
        <w:rPr>
          <w:rFonts w:ascii="Roboto Mono" w:eastAsia="Roboto Mono" w:hAnsi="Roboto Mono" w:cs="Roboto Mono"/>
          <w:b/>
          <w:sz w:val="18"/>
          <w:szCs w:val="18"/>
        </w:rPr>
        <w:t>t.</w:t>
      </w:r>
      <w:r>
        <w:rPr>
          <w:rFonts w:ascii="Roboto Mono" w:eastAsia="Roboto Mono" w:hAnsi="Roboto Mono" w:cs="Roboto Mono"/>
          <w:b/>
          <w:color w:val="800000"/>
          <w:sz w:val="18"/>
          <w:szCs w:val="18"/>
        </w:rPr>
        <w:t>household_key</w:t>
      </w:r>
      <w:proofErr w:type="spellEnd"/>
      <w:r>
        <w:rPr>
          <w:rFonts w:ascii="Roboto Mono" w:eastAsia="Roboto Mono" w:hAnsi="Roboto Mono" w:cs="Roboto Mono"/>
          <w:b/>
          <w:sz w:val="18"/>
          <w:szCs w:val="18"/>
        </w:rPr>
        <w:t>=</w:t>
      </w:r>
      <w:proofErr w:type="spellStart"/>
      <w:r>
        <w:rPr>
          <w:rFonts w:ascii="Roboto Mono" w:eastAsia="Roboto Mono" w:hAnsi="Roboto Mono" w:cs="Roboto Mono"/>
          <w:b/>
          <w:sz w:val="18"/>
          <w:szCs w:val="18"/>
        </w:rPr>
        <w:t>h.household_key</w:t>
      </w:r>
      <w:proofErr w:type="spellEnd"/>
    </w:p>
    <w:p w14:paraId="1710483F" w14:textId="77777777" w:rsidR="00DB1CC5" w:rsidRDefault="00AB756A">
      <w:pPr>
        <w:shd w:val="clear" w:color="auto" w:fill="FFFFFE"/>
        <w:spacing w:line="320" w:lineRule="auto"/>
        <w:rPr>
          <w:rFonts w:ascii="Roboto Mono" w:eastAsia="Roboto Mono" w:hAnsi="Roboto Mono" w:cs="Roboto Mono"/>
          <w:b/>
          <w:sz w:val="18"/>
          <w:szCs w:val="18"/>
        </w:rPr>
      </w:pPr>
      <w:r>
        <w:rPr>
          <w:rFonts w:ascii="Roboto Mono" w:eastAsia="Roboto Mono" w:hAnsi="Roboto Mono" w:cs="Roboto Mono"/>
          <w:b/>
          <w:color w:val="3367D6"/>
          <w:sz w:val="18"/>
          <w:szCs w:val="18"/>
        </w:rPr>
        <w:t>group</w:t>
      </w:r>
      <w:r>
        <w:rPr>
          <w:rFonts w:ascii="Roboto Mono" w:eastAsia="Roboto Mono" w:hAnsi="Roboto Mono" w:cs="Roboto Mono"/>
          <w:b/>
          <w:sz w:val="18"/>
          <w:szCs w:val="18"/>
        </w:rPr>
        <w:t xml:space="preserve"> </w:t>
      </w:r>
      <w:r>
        <w:rPr>
          <w:rFonts w:ascii="Roboto Mono" w:eastAsia="Roboto Mono" w:hAnsi="Roboto Mono" w:cs="Roboto Mono"/>
          <w:b/>
          <w:color w:val="3367D6"/>
          <w:sz w:val="18"/>
          <w:szCs w:val="18"/>
        </w:rPr>
        <w:t>by</w:t>
      </w:r>
      <w:r>
        <w:rPr>
          <w:rFonts w:ascii="Roboto Mono" w:eastAsia="Roboto Mono" w:hAnsi="Roboto Mono" w:cs="Roboto Mono"/>
          <w:b/>
          <w:sz w:val="18"/>
          <w:szCs w:val="18"/>
        </w:rPr>
        <w:t xml:space="preserve"> INCOME_DESC </w:t>
      </w:r>
    </w:p>
    <w:p w14:paraId="17104840" w14:textId="77777777" w:rsidR="00DB1CC5" w:rsidRDefault="00AB756A">
      <w:pPr>
        <w:shd w:val="clear" w:color="auto" w:fill="FFFFFE"/>
        <w:spacing w:line="320" w:lineRule="auto"/>
        <w:rPr>
          <w:rFonts w:ascii="Roboto Mono" w:eastAsia="Roboto Mono" w:hAnsi="Roboto Mono" w:cs="Roboto Mono"/>
          <w:b/>
          <w:color w:val="3367D6"/>
          <w:sz w:val="18"/>
          <w:szCs w:val="18"/>
        </w:rPr>
      </w:pPr>
      <w:r>
        <w:rPr>
          <w:rFonts w:ascii="Roboto Mono" w:eastAsia="Roboto Mono" w:hAnsi="Roboto Mono" w:cs="Roboto Mono"/>
          <w:b/>
          <w:color w:val="3367D6"/>
          <w:sz w:val="18"/>
          <w:szCs w:val="18"/>
        </w:rPr>
        <w:t>order</w:t>
      </w:r>
      <w:r>
        <w:rPr>
          <w:rFonts w:ascii="Roboto Mono" w:eastAsia="Roboto Mono" w:hAnsi="Roboto Mono" w:cs="Roboto Mono"/>
          <w:b/>
          <w:sz w:val="18"/>
          <w:szCs w:val="18"/>
        </w:rPr>
        <w:t xml:space="preserve"> </w:t>
      </w:r>
      <w:r>
        <w:rPr>
          <w:rFonts w:ascii="Roboto Mono" w:eastAsia="Roboto Mono" w:hAnsi="Roboto Mono" w:cs="Roboto Mono"/>
          <w:b/>
          <w:color w:val="3367D6"/>
          <w:sz w:val="18"/>
          <w:szCs w:val="18"/>
        </w:rPr>
        <w:t>by</w:t>
      </w:r>
      <w:r>
        <w:rPr>
          <w:rFonts w:ascii="Roboto Mono" w:eastAsia="Roboto Mono" w:hAnsi="Roboto Mono" w:cs="Roboto Mono"/>
          <w:b/>
          <w:sz w:val="18"/>
          <w:szCs w:val="18"/>
        </w:rPr>
        <w:t xml:space="preserve"> </w:t>
      </w:r>
      <w:proofErr w:type="spellStart"/>
      <w:r>
        <w:rPr>
          <w:rFonts w:ascii="Roboto Mono" w:eastAsia="Roboto Mono" w:hAnsi="Roboto Mono" w:cs="Roboto Mono"/>
          <w:b/>
          <w:sz w:val="18"/>
          <w:szCs w:val="18"/>
        </w:rPr>
        <w:t>num_cust_trans</w:t>
      </w:r>
      <w:proofErr w:type="spellEnd"/>
      <w:r>
        <w:rPr>
          <w:rFonts w:ascii="Roboto Mono" w:eastAsia="Roboto Mono" w:hAnsi="Roboto Mono" w:cs="Roboto Mono"/>
          <w:b/>
          <w:sz w:val="18"/>
          <w:szCs w:val="18"/>
        </w:rPr>
        <w:t xml:space="preserve"> </w:t>
      </w:r>
      <w:r>
        <w:rPr>
          <w:rFonts w:ascii="Roboto Mono" w:eastAsia="Roboto Mono" w:hAnsi="Roboto Mono" w:cs="Roboto Mono"/>
          <w:b/>
          <w:color w:val="3367D6"/>
          <w:sz w:val="18"/>
          <w:szCs w:val="18"/>
        </w:rPr>
        <w:t>desc</w:t>
      </w:r>
    </w:p>
    <w:p w14:paraId="17104841" w14:textId="77777777" w:rsidR="00DB1CC5" w:rsidRDefault="00DB1CC5">
      <w:pPr>
        <w:rPr>
          <w:b/>
          <w:sz w:val="24"/>
          <w:szCs w:val="24"/>
        </w:rPr>
      </w:pPr>
    </w:p>
    <w:p w14:paraId="17104842" w14:textId="77777777" w:rsidR="00DB1CC5" w:rsidRDefault="00AB756A">
      <w:pPr>
        <w:shd w:val="clear" w:color="auto" w:fill="FFFFFE"/>
        <w:spacing w:line="320" w:lineRule="auto"/>
        <w:rPr>
          <w:rFonts w:ascii="Roboto Mono" w:eastAsia="Roboto Mono" w:hAnsi="Roboto Mono" w:cs="Roboto Mono"/>
          <w:b/>
          <w:color w:val="3367D6"/>
          <w:sz w:val="20"/>
          <w:szCs w:val="20"/>
        </w:rPr>
      </w:pPr>
      <w:r>
        <w:rPr>
          <w:rFonts w:ascii="Roboto Mono" w:eastAsia="Roboto Mono" w:hAnsi="Roboto Mono" w:cs="Roboto Mono"/>
          <w:b/>
          <w:noProof/>
          <w:color w:val="3367D6"/>
          <w:sz w:val="20"/>
          <w:szCs w:val="20"/>
        </w:rPr>
        <w:drawing>
          <wp:inline distT="114300" distB="114300" distL="114300" distR="114300" wp14:anchorId="171049E9" wp14:editId="171049EA">
            <wp:extent cx="3057525" cy="2247900"/>
            <wp:effectExtent l="0" t="0" r="0" b="0"/>
            <wp:docPr id="7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a:stretch>
                      <a:fillRect/>
                    </a:stretch>
                  </pic:blipFill>
                  <pic:spPr>
                    <a:xfrm>
                      <a:off x="0" y="0"/>
                      <a:ext cx="3057525" cy="2247900"/>
                    </a:xfrm>
                    <a:prstGeom prst="rect">
                      <a:avLst/>
                    </a:prstGeom>
                    <a:ln/>
                  </pic:spPr>
                </pic:pic>
              </a:graphicData>
            </a:graphic>
          </wp:inline>
        </w:drawing>
      </w:r>
    </w:p>
    <w:p w14:paraId="17104843" w14:textId="77777777" w:rsidR="00DB1CC5" w:rsidRDefault="00AB756A">
      <w:pPr>
        <w:numPr>
          <w:ilvl w:val="0"/>
          <w:numId w:val="5"/>
        </w:numPr>
        <w:shd w:val="clear" w:color="auto" w:fill="FFFFFE"/>
        <w:spacing w:line="320" w:lineRule="auto"/>
        <w:rPr>
          <w:rFonts w:ascii="Roboto Mono" w:eastAsia="Roboto Mono" w:hAnsi="Roboto Mono" w:cs="Roboto Mono"/>
          <w:b/>
          <w:color w:val="202124"/>
          <w:sz w:val="24"/>
          <w:szCs w:val="24"/>
        </w:rPr>
      </w:pPr>
      <w:r>
        <w:rPr>
          <w:rFonts w:ascii="Roboto Mono" w:eastAsia="Roboto Mono" w:hAnsi="Roboto Mono" w:cs="Roboto Mono"/>
          <w:b/>
          <w:color w:val="202124"/>
          <w:sz w:val="24"/>
          <w:szCs w:val="24"/>
        </w:rPr>
        <w:t xml:space="preserve">1.c. Which week had the best sales </w:t>
      </w:r>
    </w:p>
    <w:p w14:paraId="17104844" w14:textId="77777777" w:rsidR="00DB1CC5" w:rsidRDefault="00AB756A">
      <w:pPr>
        <w:shd w:val="clear" w:color="auto" w:fill="FFFFFE"/>
        <w:spacing w:line="320" w:lineRule="auto"/>
        <w:rPr>
          <w:rFonts w:ascii="Roboto Mono" w:eastAsia="Roboto Mono" w:hAnsi="Roboto Mono" w:cs="Roboto Mono"/>
          <w:b/>
          <w:color w:val="202124"/>
          <w:sz w:val="18"/>
          <w:szCs w:val="18"/>
        </w:rPr>
      </w:pPr>
      <w:r>
        <w:rPr>
          <w:rFonts w:ascii="Roboto Mono" w:eastAsia="Roboto Mono" w:hAnsi="Roboto Mono" w:cs="Roboto Mono"/>
          <w:b/>
          <w:color w:val="3367D6"/>
          <w:sz w:val="18"/>
          <w:szCs w:val="18"/>
        </w:rPr>
        <w:t>SELECT</w:t>
      </w:r>
      <w:r>
        <w:rPr>
          <w:rFonts w:ascii="Roboto Mono" w:eastAsia="Roboto Mono" w:hAnsi="Roboto Mono" w:cs="Roboto Mono"/>
          <w:b/>
          <w:color w:val="202124"/>
          <w:sz w:val="18"/>
          <w:szCs w:val="18"/>
        </w:rPr>
        <w:t xml:space="preserve"> WEEK_NO, </w:t>
      </w:r>
      <w:r>
        <w:rPr>
          <w:rFonts w:ascii="Roboto Mono" w:eastAsia="Roboto Mono" w:hAnsi="Roboto Mono" w:cs="Roboto Mono"/>
          <w:b/>
          <w:color w:val="3367D6"/>
          <w:sz w:val="18"/>
          <w:szCs w:val="18"/>
        </w:rPr>
        <w:t>sum</w:t>
      </w:r>
      <w:r>
        <w:rPr>
          <w:rFonts w:ascii="Roboto Mono" w:eastAsia="Roboto Mono" w:hAnsi="Roboto Mono" w:cs="Roboto Mono"/>
          <w:b/>
          <w:color w:val="37474F"/>
          <w:sz w:val="18"/>
          <w:szCs w:val="18"/>
        </w:rPr>
        <w:t>(</w:t>
      </w:r>
      <w:r>
        <w:rPr>
          <w:rFonts w:ascii="Roboto Mono" w:eastAsia="Roboto Mono" w:hAnsi="Roboto Mono" w:cs="Roboto Mono"/>
          <w:b/>
          <w:color w:val="202124"/>
          <w:sz w:val="18"/>
          <w:szCs w:val="18"/>
        </w:rPr>
        <w:t>SALES_VALUE</w:t>
      </w:r>
      <w:r>
        <w:rPr>
          <w:rFonts w:ascii="Roboto Mono" w:eastAsia="Roboto Mono" w:hAnsi="Roboto Mono" w:cs="Roboto Mono"/>
          <w:b/>
          <w:color w:val="37474F"/>
          <w:sz w:val="18"/>
          <w:szCs w:val="18"/>
        </w:rPr>
        <w:t>)</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as</w:t>
      </w:r>
      <w:r>
        <w:rPr>
          <w:rFonts w:ascii="Roboto Mono" w:eastAsia="Roboto Mono" w:hAnsi="Roboto Mono" w:cs="Roboto Mono"/>
          <w:b/>
          <w:color w:val="202124"/>
          <w:sz w:val="18"/>
          <w:szCs w:val="18"/>
        </w:rPr>
        <w:t xml:space="preserve"> </w:t>
      </w:r>
      <w:proofErr w:type="spellStart"/>
      <w:r>
        <w:rPr>
          <w:rFonts w:ascii="Roboto Mono" w:eastAsia="Roboto Mono" w:hAnsi="Roboto Mono" w:cs="Roboto Mono"/>
          <w:b/>
          <w:color w:val="202124"/>
          <w:sz w:val="18"/>
          <w:szCs w:val="18"/>
        </w:rPr>
        <w:t>sale_value_by_week</w:t>
      </w:r>
      <w:proofErr w:type="spellEnd"/>
    </w:p>
    <w:p w14:paraId="17104845" w14:textId="77777777" w:rsidR="00DB1CC5" w:rsidRDefault="00AB756A">
      <w:pPr>
        <w:shd w:val="clear" w:color="auto" w:fill="FFFFFE"/>
        <w:spacing w:line="320" w:lineRule="auto"/>
        <w:rPr>
          <w:rFonts w:ascii="Roboto Mono" w:eastAsia="Roboto Mono" w:hAnsi="Roboto Mono" w:cs="Roboto Mono"/>
          <w:b/>
          <w:color w:val="0D904F"/>
          <w:sz w:val="18"/>
          <w:szCs w:val="18"/>
        </w:rPr>
      </w:pPr>
      <w:r>
        <w:rPr>
          <w:rFonts w:ascii="Roboto Mono" w:eastAsia="Roboto Mono" w:hAnsi="Roboto Mono" w:cs="Roboto Mono"/>
          <w:b/>
          <w:color w:val="3367D6"/>
          <w:sz w:val="18"/>
          <w:szCs w:val="18"/>
        </w:rPr>
        <w:t>from</w:t>
      </w:r>
      <w:r>
        <w:rPr>
          <w:rFonts w:ascii="Roboto Mono" w:eastAsia="Roboto Mono" w:hAnsi="Roboto Mono" w:cs="Roboto Mono"/>
          <w:b/>
          <w:color w:val="202124"/>
          <w:sz w:val="18"/>
          <w:szCs w:val="18"/>
        </w:rPr>
        <w:t xml:space="preserve"> </w:t>
      </w:r>
      <w:r>
        <w:rPr>
          <w:rFonts w:ascii="Roboto Mono" w:eastAsia="Roboto Mono" w:hAnsi="Roboto Mono" w:cs="Roboto Mono"/>
          <w:b/>
          <w:color w:val="0D904F"/>
          <w:sz w:val="18"/>
          <w:szCs w:val="18"/>
        </w:rPr>
        <w:t>`</w:t>
      </w:r>
      <w:proofErr w:type="spellStart"/>
      <w:r>
        <w:rPr>
          <w:rFonts w:ascii="Roboto Mono" w:eastAsia="Roboto Mono" w:hAnsi="Roboto Mono" w:cs="Roboto Mono"/>
          <w:b/>
          <w:color w:val="0D904F"/>
          <w:sz w:val="18"/>
          <w:szCs w:val="18"/>
        </w:rPr>
        <w:t>dunnhumbysql.complete.transaction_data</w:t>
      </w:r>
      <w:proofErr w:type="spellEnd"/>
      <w:r>
        <w:rPr>
          <w:rFonts w:ascii="Roboto Mono" w:eastAsia="Roboto Mono" w:hAnsi="Roboto Mono" w:cs="Roboto Mono"/>
          <w:b/>
          <w:color w:val="0D904F"/>
          <w:sz w:val="18"/>
          <w:szCs w:val="18"/>
        </w:rPr>
        <w:t>`</w:t>
      </w:r>
    </w:p>
    <w:p w14:paraId="17104846" w14:textId="77777777" w:rsidR="00DB1CC5" w:rsidRDefault="00AB756A">
      <w:pPr>
        <w:shd w:val="clear" w:color="auto" w:fill="FFFFFE"/>
        <w:spacing w:line="320" w:lineRule="auto"/>
        <w:rPr>
          <w:rFonts w:ascii="Roboto Mono" w:eastAsia="Roboto Mono" w:hAnsi="Roboto Mono" w:cs="Roboto Mono"/>
          <w:b/>
          <w:color w:val="202124"/>
          <w:sz w:val="18"/>
          <w:szCs w:val="18"/>
        </w:rPr>
      </w:pPr>
      <w:r>
        <w:rPr>
          <w:rFonts w:ascii="Roboto Mono" w:eastAsia="Roboto Mono" w:hAnsi="Roboto Mono" w:cs="Roboto Mono"/>
          <w:b/>
          <w:color w:val="3367D6"/>
          <w:sz w:val="18"/>
          <w:szCs w:val="18"/>
        </w:rPr>
        <w:t>group</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by</w:t>
      </w:r>
      <w:r>
        <w:rPr>
          <w:rFonts w:ascii="Roboto Mono" w:eastAsia="Roboto Mono" w:hAnsi="Roboto Mono" w:cs="Roboto Mono"/>
          <w:b/>
          <w:color w:val="202124"/>
          <w:sz w:val="18"/>
          <w:szCs w:val="18"/>
        </w:rPr>
        <w:t xml:space="preserve"> WEEK_NO</w:t>
      </w:r>
    </w:p>
    <w:p w14:paraId="17104847" w14:textId="77777777" w:rsidR="00DB1CC5" w:rsidRDefault="00AB756A">
      <w:pPr>
        <w:shd w:val="clear" w:color="auto" w:fill="FFFFFE"/>
        <w:spacing w:line="320" w:lineRule="auto"/>
        <w:rPr>
          <w:rFonts w:ascii="Roboto Mono" w:eastAsia="Roboto Mono" w:hAnsi="Roboto Mono" w:cs="Roboto Mono"/>
          <w:b/>
          <w:color w:val="3367D6"/>
          <w:sz w:val="18"/>
          <w:szCs w:val="18"/>
        </w:rPr>
      </w:pPr>
      <w:r>
        <w:rPr>
          <w:rFonts w:ascii="Roboto Mono" w:eastAsia="Roboto Mono" w:hAnsi="Roboto Mono" w:cs="Roboto Mono"/>
          <w:b/>
          <w:color w:val="3367D6"/>
          <w:sz w:val="18"/>
          <w:szCs w:val="18"/>
        </w:rPr>
        <w:t>order</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by</w:t>
      </w:r>
      <w:r>
        <w:rPr>
          <w:rFonts w:ascii="Roboto Mono" w:eastAsia="Roboto Mono" w:hAnsi="Roboto Mono" w:cs="Roboto Mono"/>
          <w:b/>
          <w:color w:val="202124"/>
          <w:sz w:val="18"/>
          <w:szCs w:val="18"/>
        </w:rPr>
        <w:t xml:space="preserve"> </w:t>
      </w:r>
      <w:proofErr w:type="spellStart"/>
      <w:r>
        <w:rPr>
          <w:rFonts w:ascii="Roboto Mono" w:eastAsia="Roboto Mono" w:hAnsi="Roboto Mono" w:cs="Roboto Mono"/>
          <w:b/>
          <w:color w:val="202124"/>
          <w:sz w:val="18"/>
          <w:szCs w:val="18"/>
        </w:rPr>
        <w:t>sale_value_by_week</w:t>
      </w:r>
      <w:proofErr w:type="spellEnd"/>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desc</w:t>
      </w:r>
    </w:p>
    <w:p w14:paraId="17104848" w14:textId="77777777" w:rsidR="00DB1CC5" w:rsidRDefault="00AB756A">
      <w:pPr>
        <w:shd w:val="clear" w:color="auto" w:fill="FFFFFE"/>
        <w:spacing w:line="320" w:lineRule="auto"/>
        <w:rPr>
          <w:rFonts w:ascii="Roboto Mono" w:eastAsia="Roboto Mono" w:hAnsi="Roboto Mono" w:cs="Roboto Mono"/>
          <w:b/>
          <w:color w:val="202124"/>
          <w:sz w:val="24"/>
          <w:szCs w:val="24"/>
        </w:rPr>
      </w:pPr>
      <w:r>
        <w:rPr>
          <w:rFonts w:ascii="Roboto Mono" w:eastAsia="Roboto Mono" w:hAnsi="Roboto Mono" w:cs="Roboto Mono"/>
          <w:b/>
          <w:noProof/>
          <w:color w:val="202124"/>
          <w:sz w:val="24"/>
          <w:szCs w:val="24"/>
        </w:rPr>
        <w:lastRenderedPageBreak/>
        <w:drawing>
          <wp:inline distT="114300" distB="114300" distL="114300" distR="114300" wp14:anchorId="171049EB" wp14:editId="171049EC">
            <wp:extent cx="3162300" cy="2190750"/>
            <wp:effectExtent l="0" t="0" r="0" b="0"/>
            <wp:docPr id="7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srcRect/>
                    <a:stretch>
                      <a:fillRect/>
                    </a:stretch>
                  </pic:blipFill>
                  <pic:spPr>
                    <a:xfrm>
                      <a:off x="0" y="0"/>
                      <a:ext cx="3162300" cy="2190750"/>
                    </a:xfrm>
                    <a:prstGeom prst="rect">
                      <a:avLst/>
                    </a:prstGeom>
                    <a:ln/>
                  </pic:spPr>
                </pic:pic>
              </a:graphicData>
            </a:graphic>
          </wp:inline>
        </w:drawing>
      </w:r>
    </w:p>
    <w:p w14:paraId="17104849" w14:textId="77777777" w:rsidR="00DB1CC5" w:rsidRDefault="00DB1CC5">
      <w:pPr>
        <w:shd w:val="clear" w:color="auto" w:fill="FFFFFE"/>
        <w:spacing w:line="320" w:lineRule="auto"/>
        <w:rPr>
          <w:rFonts w:ascii="Roboto Mono" w:eastAsia="Roboto Mono" w:hAnsi="Roboto Mono" w:cs="Roboto Mono"/>
          <w:b/>
          <w:color w:val="202124"/>
          <w:sz w:val="24"/>
          <w:szCs w:val="24"/>
        </w:rPr>
      </w:pPr>
    </w:p>
    <w:p w14:paraId="1710484A" w14:textId="77777777" w:rsidR="00DB1CC5" w:rsidRDefault="00DB1CC5">
      <w:pPr>
        <w:shd w:val="clear" w:color="auto" w:fill="FFFFFE"/>
        <w:spacing w:line="320" w:lineRule="auto"/>
        <w:rPr>
          <w:rFonts w:ascii="Roboto Mono" w:eastAsia="Roboto Mono" w:hAnsi="Roboto Mono" w:cs="Roboto Mono"/>
          <w:b/>
          <w:color w:val="202124"/>
          <w:sz w:val="24"/>
          <w:szCs w:val="24"/>
        </w:rPr>
      </w:pPr>
    </w:p>
    <w:p w14:paraId="1710484B" w14:textId="77777777" w:rsidR="00DB1CC5" w:rsidRDefault="00DB1CC5">
      <w:pPr>
        <w:shd w:val="clear" w:color="auto" w:fill="FFFFFE"/>
        <w:spacing w:line="320" w:lineRule="auto"/>
        <w:rPr>
          <w:rFonts w:ascii="Roboto Mono" w:eastAsia="Roboto Mono" w:hAnsi="Roboto Mono" w:cs="Roboto Mono"/>
          <w:b/>
          <w:color w:val="202124"/>
          <w:sz w:val="24"/>
          <w:szCs w:val="24"/>
        </w:rPr>
      </w:pPr>
    </w:p>
    <w:p w14:paraId="1710484C" w14:textId="77777777" w:rsidR="00DB1CC5" w:rsidRDefault="00DB1CC5">
      <w:pPr>
        <w:shd w:val="clear" w:color="auto" w:fill="FFFFFE"/>
        <w:spacing w:line="320" w:lineRule="auto"/>
        <w:rPr>
          <w:rFonts w:ascii="Roboto Mono" w:eastAsia="Roboto Mono" w:hAnsi="Roboto Mono" w:cs="Roboto Mono"/>
          <w:b/>
          <w:color w:val="202124"/>
          <w:sz w:val="24"/>
          <w:szCs w:val="24"/>
        </w:rPr>
      </w:pPr>
    </w:p>
    <w:p w14:paraId="1710484D" w14:textId="77777777" w:rsidR="00DB1CC5" w:rsidRDefault="00AB756A">
      <w:pPr>
        <w:numPr>
          <w:ilvl w:val="0"/>
          <w:numId w:val="17"/>
        </w:numPr>
        <w:shd w:val="clear" w:color="auto" w:fill="FFFFFE"/>
        <w:spacing w:line="320" w:lineRule="auto"/>
        <w:rPr>
          <w:rFonts w:ascii="Roboto Mono" w:eastAsia="Roboto Mono" w:hAnsi="Roboto Mono" w:cs="Roboto Mono"/>
          <w:b/>
          <w:color w:val="202124"/>
          <w:sz w:val="24"/>
          <w:szCs w:val="24"/>
        </w:rPr>
      </w:pPr>
      <w:r>
        <w:rPr>
          <w:rFonts w:ascii="Roboto Mono" w:eastAsia="Roboto Mono" w:hAnsi="Roboto Mono" w:cs="Roboto Mono"/>
          <w:b/>
          <w:color w:val="202124"/>
          <w:sz w:val="24"/>
          <w:szCs w:val="24"/>
        </w:rPr>
        <w:t>1.f. Top5 spending households with sales value in integer</w:t>
      </w:r>
    </w:p>
    <w:p w14:paraId="1710484E" w14:textId="77777777" w:rsidR="00DB1CC5" w:rsidRDefault="00AB756A">
      <w:pPr>
        <w:shd w:val="clear" w:color="auto" w:fill="FFFFFE"/>
        <w:spacing w:line="320" w:lineRule="auto"/>
        <w:rPr>
          <w:rFonts w:ascii="Roboto Mono" w:eastAsia="Roboto Mono" w:hAnsi="Roboto Mono" w:cs="Roboto Mono"/>
          <w:b/>
          <w:color w:val="202124"/>
        </w:rPr>
      </w:pPr>
      <w:r>
        <w:rPr>
          <w:rFonts w:ascii="Roboto Mono" w:eastAsia="Roboto Mono" w:hAnsi="Roboto Mono" w:cs="Roboto Mono"/>
          <w:b/>
          <w:color w:val="3367D6"/>
        </w:rPr>
        <w:t>select</w:t>
      </w:r>
      <w:r>
        <w:rPr>
          <w:rFonts w:ascii="Roboto Mono" w:eastAsia="Roboto Mono" w:hAnsi="Roboto Mono" w:cs="Roboto Mono"/>
          <w:b/>
          <w:color w:val="202124"/>
        </w:rPr>
        <w:t xml:space="preserve">   </w:t>
      </w:r>
      <w:proofErr w:type="spellStart"/>
      <w:r>
        <w:rPr>
          <w:rFonts w:ascii="Roboto Mono" w:eastAsia="Roboto Mono" w:hAnsi="Roboto Mono" w:cs="Roboto Mono"/>
          <w:b/>
          <w:color w:val="202124"/>
        </w:rPr>
        <w:t>household_key,</w:t>
      </w:r>
      <w:r>
        <w:rPr>
          <w:rFonts w:ascii="Roboto Mono" w:eastAsia="Roboto Mono" w:hAnsi="Roboto Mono" w:cs="Roboto Mono"/>
          <w:b/>
          <w:color w:val="3367D6"/>
        </w:rPr>
        <w:t>cast</w:t>
      </w:r>
      <w:proofErr w:type="spellEnd"/>
      <w:r>
        <w:rPr>
          <w:rFonts w:ascii="Roboto Mono" w:eastAsia="Roboto Mono" w:hAnsi="Roboto Mono" w:cs="Roboto Mono"/>
          <w:b/>
          <w:color w:val="37474F"/>
        </w:rPr>
        <w:t>(</w:t>
      </w:r>
      <w:r>
        <w:rPr>
          <w:rFonts w:ascii="Roboto Mono" w:eastAsia="Roboto Mono" w:hAnsi="Roboto Mono" w:cs="Roboto Mono"/>
          <w:b/>
          <w:color w:val="202124"/>
        </w:rPr>
        <w:t xml:space="preserve"> </w:t>
      </w:r>
      <w:r>
        <w:rPr>
          <w:rFonts w:ascii="Roboto Mono" w:eastAsia="Roboto Mono" w:hAnsi="Roboto Mono" w:cs="Roboto Mono"/>
          <w:b/>
          <w:color w:val="3367D6"/>
        </w:rPr>
        <w:t>sum</w:t>
      </w:r>
      <w:r>
        <w:rPr>
          <w:rFonts w:ascii="Roboto Mono" w:eastAsia="Roboto Mono" w:hAnsi="Roboto Mono" w:cs="Roboto Mono"/>
          <w:b/>
          <w:color w:val="37474F"/>
        </w:rPr>
        <w:t>(</w:t>
      </w:r>
      <w:r>
        <w:rPr>
          <w:rFonts w:ascii="Roboto Mono" w:eastAsia="Roboto Mono" w:hAnsi="Roboto Mono" w:cs="Roboto Mono"/>
          <w:b/>
          <w:color w:val="202124"/>
        </w:rPr>
        <w:t>SALES_VALUE</w:t>
      </w:r>
      <w:r>
        <w:rPr>
          <w:rFonts w:ascii="Roboto Mono" w:eastAsia="Roboto Mono" w:hAnsi="Roboto Mono" w:cs="Roboto Mono"/>
          <w:b/>
          <w:color w:val="37474F"/>
        </w:rPr>
        <w:t>)</w:t>
      </w:r>
      <w:r>
        <w:rPr>
          <w:rFonts w:ascii="Roboto Mono" w:eastAsia="Roboto Mono" w:hAnsi="Roboto Mono" w:cs="Roboto Mono"/>
          <w:b/>
          <w:color w:val="202124"/>
        </w:rPr>
        <w:t xml:space="preserve">  </w:t>
      </w:r>
      <w:r>
        <w:rPr>
          <w:rFonts w:ascii="Roboto Mono" w:eastAsia="Roboto Mono" w:hAnsi="Roboto Mono" w:cs="Roboto Mono"/>
          <w:b/>
          <w:color w:val="3367D6"/>
        </w:rPr>
        <w:t>as</w:t>
      </w:r>
      <w:r>
        <w:rPr>
          <w:rFonts w:ascii="Roboto Mono" w:eastAsia="Roboto Mono" w:hAnsi="Roboto Mono" w:cs="Roboto Mono"/>
          <w:b/>
          <w:color w:val="202124"/>
        </w:rPr>
        <w:t xml:space="preserve"> int</w:t>
      </w:r>
      <w:r>
        <w:rPr>
          <w:rFonts w:ascii="Roboto Mono" w:eastAsia="Roboto Mono" w:hAnsi="Roboto Mono" w:cs="Roboto Mono"/>
          <w:b/>
          <w:color w:val="37474F"/>
        </w:rPr>
        <w:t>)</w:t>
      </w:r>
      <w:r>
        <w:rPr>
          <w:rFonts w:ascii="Roboto Mono" w:eastAsia="Roboto Mono" w:hAnsi="Roboto Mono" w:cs="Roboto Mono"/>
          <w:b/>
          <w:color w:val="202124"/>
        </w:rPr>
        <w:t xml:space="preserve"> </w:t>
      </w:r>
      <w:r>
        <w:rPr>
          <w:rFonts w:ascii="Roboto Mono" w:eastAsia="Roboto Mono" w:hAnsi="Roboto Mono" w:cs="Roboto Mono"/>
          <w:b/>
          <w:color w:val="3367D6"/>
        </w:rPr>
        <w:t>as</w:t>
      </w:r>
      <w:r>
        <w:rPr>
          <w:rFonts w:ascii="Roboto Mono" w:eastAsia="Roboto Mono" w:hAnsi="Roboto Mono" w:cs="Roboto Mono"/>
          <w:b/>
          <w:color w:val="202124"/>
        </w:rPr>
        <w:t xml:space="preserve"> sales</w:t>
      </w:r>
    </w:p>
    <w:p w14:paraId="1710484F" w14:textId="77777777" w:rsidR="00DB1CC5" w:rsidRDefault="00AB756A">
      <w:pPr>
        <w:shd w:val="clear" w:color="auto" w:fill="FFFFFE"/>
        <w:spacing w:line="320" w:lineRule="auto"/>
        <w:rPr>
          <w:rFonts w:ascii="Roboto Mono" w:eastAsia="Roboto Mono" w:hAnsi="Roboto Mono" w:cs="Roboto Mono"/>
          <w:b/>
          <w:color w:val="0D904F"/>
        </w:rPr>
      </w:pPr>
      <w:r>
        <w:rPr>
          <w:rFonts w:ascii="Roboto Mono" w:eastAsia="Roboto Mono" w:hAnsi="Roboto Mono" w:cs="Roboto Mono"/>
          <w:b/>
          <w:color w:val="3367D6"/>
        </w:rPr>
        <w:t>from</w:t>
      </w:r>
      <w:r>
        <w:rPr>
          <w:rFonts w:ascii="Roboto Mono" w:eastAsia="Roboto Mono" w:hAnsi="Roboto Mono" w:cs="Roboto Mono"/>
          <w:b/>
          <w:color w:val="202124"/>
        </w:rPr>
        <w:t xml:space="preserve"> </w:t>
      </w:r>
      <w:r>
        <w:rPr>
          <w:rFonts w:ascii="Roboto Mono" w:eastAsia="Roboto Mono" w:hAnsi="Roboto Mono" w:cs="Roboto Mono"/>
          <w:b/>
          <w:color w:val="0D904F"/>
        </w:rPr>
        <w:t>`</w:t>
      </w:r>
      <w:proofErr w:type="spellStart"/>
      <w:r>
        <w:rPr>
          <w:rFonts w:ascii="Roboto Mono" w:eastAsia="Roboto Mono" w:hAnsi="Roboto Mono" w:cs="Roboto Mono"/>
          <w:b/>
          <w:color w:val="0D904F"/>
        </w:rPr>
        <w:t>dunnhumbysql.complete.transaction_data</w:t>
      </w:r>
      <w:proofErr w:type="spellEnd"/>
      <w:r>
        <w:rPr>
          <w:rFonts w:ascii="Roboto Mono" w:eastAsia="Roboto Mono" w:hAnsi="Roboto Mono" w:cs="Roboto Mono"/>
          <w:b/>
          <w:color w:val="0D904F"/>
        </w:rPr>
        <w:t>`</w:t>
      </w:r>
    </w:p>
    <w:p w14:paraId="17104850" w14:textId="77777777" w:rsidR="00DB1CC5" w:rsidRDefault="00AB756A">
      <w:pPr>
        <w:shd w:val="clear" w:color="auto" w:fill="FFFFFE"/>
        <w:spacing w:line="320" w:lineRule="auto"/>
        <w:rPr>
          <w:rFonts w:ascii="Roboto Mono" w:eastAsia="Roboto Mono" w:hAnsi="Roboto Mono" w:cs="Roboto Mono"/>
          <w:b/>
          <w:color w:val="202124"/>
        </w:rPr>
      </w:pPr>
      <w:r>
        <w:rPr>
          <w:rFonts w:ascii="Roboto Mono" w:eastAsia="Roboto Mono" w:hAnsi="Roboto Mono" w:cs="Roboto Mono"/>
          <w:b/>
          <w:color w:val="3367D6"/>
        </w:rPr>
        <w:t>group</w:t>
      </w:r>
      <w:r>
        <w:rPr>
          <w:rFonts w:ascii="Roboto Mono" w:eastAsia="Roboto Mono" w:hAnsi="Roboto Mono" w:cs="Roboto Mono"/>
          <w:b/>
          <w:color w:val="202124"/>
        </w:rPr>
        <w:t xml:space="preserve"> </w:t>
      </w:r>
      <w:r>
        <w:rPr>
          <w:rFonts w:ascii="Roboto Mono" w:eastAsia="Roboto Mono" w:hAnsi="Roboto Mono" w:cs="Roboto Mono"/>
          <w:b/>
          <w:color w:val="3367D6"/>
        </w:rPr>
        <w:t>by</w:t>
      </w:r>
      <w:r>
        <w:rPr>
          <w:rFonts w:ascii="Roboto Mono" w:eastAsia="Roboto Mono" w:hAnsi="Roboto Mono" w:cs="Roboto Mono"/>
          <w:b/>
          <w:color w:val="202124"/>
        </w:rPr>
        <w:t xml:space="preserve">  </w:t>
      </w:r>
      <w:proofErr w:type="spellStart"/>
      <w:r>
        <w:rPr>
          <w:rFonts w:ascii="Roboto Mono" w:eastAsia="Roboto Mono" w:hAnsi="Roboto Mono" w:cs="Roboto Mono"/>
          <w:b/>
          <w:color w:val="202124"/>
        </w:rPr>
        <w:t>household_key</w:t>
      </w:r>
      <w:proofErr w:type="spellEnd"/>
    </w:p>
    <w:p w14:paraId="17104851" w14:textId="77777777" w:rsidR="00DB1CC5" w:rsidRDefault="00AB756A">
      <w:pPr>
        <w:shd w:val="clear" w:color="auto" w:fill="FFFFFE"/>
        <w:spacing w:line="320" w:lineRule="auto"/>
        <w:rPr>
          <w:rFonts w:ascii="Roboto Mono" w:eastAsia="Roboto Mono" w:hAnsi="Roboto Mono" w:cs="Roboto Mono"/>
          <w:b/>
          <w:color w:val="3367D6"/>
        </w:rPr>
      </w:pPr>
      <w:r>
        <w:rPr>
          <w:rFonts w:ascii="Roboto Mono" w:eastAsia="Roboto Mono" w:hAnsi="Roboto Mono" w:cs="Roboto Mono"/>
          <w:b/>
          <w:color w:val="3367D6"/>
        </w:rPr>
        <w:t>order</w:t>
      </w:r>
      <w:r>
        <w:rPr>
          <w:rFonts w:ascii="Roboto Mono" w:eastAsia="Roboto Mono" w:hAnsi="Roboto Mono" w:cs="Roboto Mono"/>
          <w:b/>
          <w:color w:val="202124"/>
        </w:rPr>
        <w:t xml:space="preserve"> </w:t>
      </w:r>
      <w:r>
        <w:rPr>
          <w:rFonts w:ascii="Roboto Mono" w:eastAsia="Roboto Mono" w:hAnsi="Roboto Mono" w:cs="Roboto Mono"/>
          <w:b/>
          <w:color w:val="3367D6"/>
        </w:rPr>
        <w:t>by</w:t>
      </w:r>
      <w:r>
        <w:rPr>
          <w:rFonts w:ascii="Roboto Mono" w:eastAsia="Roboto Mono" w:hAnsi="Roboto Mono" w:cs="Roboto Mono"/>
          <w:b/>
          <w:color w:val="202124"/>
        </w:rPr>
        <w:t xml:space="preserve"> sales </w:t>
      </w:r>
      <w:r>
        <w:rPr>
          <w:rFonts w:ascii="Roboto Mono" w:eastAsia="Roboto Mono" w:hAnsi="Roboto Mono" w:cs="Roboto Mono"/>
          <w:b/>
          <w:color w:val="3367D6"/>
        </w:rPr>
        <w:t>desc</w:t>
      </w:r>
    </w:p>
    <w:p w14:paraId="17104852" w14:textId="77777777" w:rsidR="00DB1CC5" w:rsidRDefault="00AB756A">
      <w:pPr>
        <w:shd w:val="clear" w:color="auto" w:fill="FFFFFE"/>
        <w:spacing w:line="320" w:lineRule="auto"/>
        <w:rPr>
          <w:rFonts w:ascii="Roboto Mono" w:eastAsia="Roboto Mono" w:hAnsi="Roboto Mono" w:cs="Roboto Mono"/>
          <w:b/>
          <w:color w:val="3367D6"/>
        </w:rPr>
      </w:pPr>
      <w:r>
        <w:rPr>
          <w:rFonts w:ascii="Roboto Mono" w:eastAsia="Roboto Mono" w:hAnsi="Roboto Mono" w:cs="Roboto Mono"/>
          <w:b/>
          <w:color w:val="3367D6"/>
        </w:rPr>
        <w:t>Limit 5</w:t>
      </w:r>
    </w:p>
    <w:p w14:paraId="17104853" w14:textId="77777777" w:rsidR="00DB1CC5" w:rsidRDefault="00AB756A">
      <w:pPr>
        <w:shd w:val="clear" w:color="auto" w:fill="FFFFFE"/>
        <w:spacing w:line="320" w:lineRule="auto"/>
        <w:rPr>
          <w:rFonts w:ascii="Roboto Mono" w:eastAsia="Roboto Mono" w:hAnsi="Roboto Mono" w:cs="Roboto Mono"/>
          <w:b/>
          <w:color w:val="3367D6"/>
        </w:rPr>
      </w:pPr>
      <w:r>
        <w:rPr>
          <w:rFonts w:ascii="Roboto Mono" w:eastAsia="Roboto Mono" w:hAnsi="Roboto Mono" w:cs="Roboto Mono"/>
          <w:b/>
          <w:noProof/>
          <w:color w:val="3367D6"/>
        </w:rPr>
        <w:drawing>
          <wp:inline distT="114300" distB="114300" distL="114300" distR="114300" wp14:anchorId="171049ED" wp14:editId="171049EE">
            <wp:extent cx="2686050" cy="1933575"/>
            <wp:effectExtent l="0" t="0" r="0" b="0"/>
            <wp:docPr id="7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2686050" cy="1933575"/>
                    </a:xfrm>
                    <a:prstGeom prst="rect">
                      <a:avLst/>
                    </a:prstGeom>
                    <a:ln/>
                  </pic:spPr>
                </pic:pic>
              </a:graphicData>
            </a:graphic>
          </wp:inline>
        </w:drawing>
      </w:r>
    </w:p>
    <w:p w14:paraId="17104854" w14:textId="77777777" w:rsidR="00DB1CC5" w:rsidRDefault="00DB1CC5">
      <w:pPr>
        <w:shd w:val="clear" w:color="auto" w:fill="FFFFFE"/>
        <w:spacing w:line="320" w:lineRule="auto"/>
        <w:rPr>
          <w:rFonts w:ascii="Roboto Mono" w:eastAsia="Roboto Mono" w:hAnsi="Roboto Mono" w:cs="Roboto Mono"/>
          <w:b/>
          <w:color w:val="3367D6"/>
        </w:rPr>
      </w:pPr>
    </w:p>
    <w:p w14:paraId="17104855" w14:textId="77777777" w:rsidR="00DB1CC5" w:rsidRDefault="00DB1CC5">
      <w:pPr>
        <w:shd w:val="clear" w:color="auto" w:fill="FFFFFE"/>
        <w:spacing w:line="320" w:lineRule="auto"/>
        <w:rPr>
          <w:rFonts w:ascii="Roboto Mono" w:eastAsia="Roboto Mono" w:hAnsi="Roboto Mono" w:cs="Roboto Mono"/>
          <w:b/>
          <w:color w:val="202124"/>
          <w:sz w:val="24"/>
          <w:szCs w:val="24"/>
        </w:rPr>
      </w:pPr>
    </w:p>
    <w:p w14:paraId="17104856" w14:textId="77777777" w:rsidR="00DB1CC5" w:rsidRDefault="00DB1CC5">
      <w:pPr>
        <w:shd w:val="clear" w:color="auto" w:fill="FFFFFE"/>
        <w:spacing w:line="320" w:lineRule="auto"/>
        <w:rPr>
          <w:rFonts w:ascii="Roboto Mono" w:eastAsia="Roboto Mono" w:hAnsi="Roboto Mono" w:cs="Roboto Mono"/>
          <w:b/>
          <w:color w:val="202124"/>
          <w:sz w:val="24"/>
          <w:szCs w:val="24"/>
        </w:rPr>
      </w:pPr>
    </w:p>
    <w:p w14:paraId="17104857" w14:textId="77777777" w:rsidR="00DB1CC5" w:rsidRDefault="00AB756A">
      <w:pPr>
        <w:numPr>
          <w:ilvl w:val="0"/>
          <w:numId w:val="4"/>
        </w:numPr>
        <w:shd w:val="clear" w:color="auto" w:fill="FFFFFE"/>
        <w:spacing w:line="320" w:lineRule="auto"/>
        <w:rPr>
          <w:rFonts w:ascii="Roboto Mono" w:eastAsia="Roboto Mono" w:hAnsi="Roboto Mono" w:cs="Roboto Mono"/>
          <w:b/>
          <w:color w:val="202124"/>
          <w:sz w:val="28"/>
          <w:szCs w:val="28"/>
        </w:rPr>
      </w:pPr>
      <w:r>
        <w:rPr>
          <w:rFonts w:ascii="Roboto Mono" w:eastAsia="Roboto Mono" w:hAnsi="Roboto Mono" w:cs="Roboto Mono"/>
          <w:b/>
          <w:color w:val="202124"/>
          <w:sz w:val="28"/>
          <w:szCs w:val="28"/>
        </w:rPr>
        <w:t>Customer analysis</w:t>
      </w:r>
    </w:p>
    <w:p w14:paraId="17104858" w14:textId="77777777" w:rsidR="00DB1CC5" w:rsidRDefault="00DB1CC5">
      <w:pPr>
        <w:shd w:val="clear" w:color="auto" w:fill="FFFFFE"/>
        <w:spacing w:line="320" w:lineRule="auto"/>
        <w:rPr>
          <w:rFonts w:ascii="Roboto Mono" w:eastAsia="Roboto Mono" w:hAnsi="Roboto Mono" w:cs="Roboto Mono"/>
          <w:b/>
          <w:color w:val="202124"/>
          <w:sz w:val="24"/>
          <w:szCs w:val="24"/>
        </w:rPr>
      </w:pPr>
    </w:p>
    <w:p w14:paraId="17104859" w14:textId="77777777" w:rsidR="00DB1CC5" w:rsidRDefault="00AB756A">
      <w:pPr>
        <w:numPr>
          <w:ilvl w:val="0"/>
          <w:numId w:val="23"/>
        </w:numPr>
        <w:shd w:val="clear" w:color="auto" w:fill="FFFFFE"/>
        <w:spacing w:line="320" w:lineRule="auto"/>
        <w:rPr>
          <w:rFonts w:ascii="Roboto Mono" w:eastAsia="Roboto Mono" w:hAnsi="Roboto Mono" w:cs="Roboto Mono"/>
          <w:b/>
          <w:color w:val="202124"/>
          <w:sz w:val="24"/>
          <w:szCs w:val="24"/>
        </w:rPr>
      </w:pPr>
      <w:r>
        <w:rPr>
          <w:rFonts w:ascii="Roboto Mono" w:eastAsia="Roboto Mono" w:hAnsi="Roboto Mono" w:cs="Roboto Mono"/>
          <w:b/>
          <w:color w:val="202124"/>
          <w:sz w:val="24"/>
          <w:szCs w:val="24"/>
        </w:rPr>
        <w:lastRenderedPageBreak/>
        <w:t>2.a Create a basic customer profiling with first, last visit, number of visits, average money spent per visit and total money spent</w:t>
      </w:r>
    </w:p>
    <w:p w14:paraId="1710485A" w14:textId="77777777" w:rsidR="00DB1CC5" w:rsidRDefault="00DB1CC5">
      <w:pPr>
        <w:shd w:val="clear" w:color="auto" w:fill="FFFFFE"/>
        <w:spacing w:line="320" w:lineRule="auto"/>
        <w:rPr>
          <w:rFonts w:ascii="Roboto Mono" w:eastAsia="Roboto Mono" w:hAnsi="Roboto Mono" w:cs="Roboto Mono"/>
          <w:b/>
          <w:color w:val="202124"/>
          <w:sz w:val="28"/>
          <w:szCs w:val="28"/>
        </w:rPr>
      </w:pPr>
    </w:p>
    <w:p w14:paraId="1710485B" w14:textId="77777777" w:rsidR="00DB1CC5" w:rsidRDefault="00AB756A">
      <w:pPr>
        <w:shd w:val="clear" w:color="auto" w:fill="FFFFFE"/>
        <w:spacing w:line="36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select</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household_key</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min</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WEEK_NO</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as</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first_visit</w:t>
      </w:r>
      <w:proofErr w:type="spellEnd"/>
      <w:r>
        <w:rPr>
          <w:rFonts w:ascii="Roboto Mono" w:eastAsia="Roboto Mono" w:hAnsi="Roboto Mono" w:cs="Roboto Mono"/>
          <w:b/>
          <w:color w:val="202124"/>
          <w:sz w:val="20"/>
          <w:szCs w:val="20"/>
        </w:rPr>
        <w:t>,</w:t>
      </w:r>
    </w:p>
    <w:p w14:paraId="1710485C" w14:textId="77777777" w:rsidR="00DB1CC5" w:rsidRDefault="00AB756A">
      <w:pPr>
        <w:shd w:val="clear" w:color="auto" w:fill="FFFFFE"/>
        <w:spacing w:line="36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max</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WEEK_NO</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last_visit</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count</w:t>
      </w:r>
      <w:r>
        <w:rPr>
          <w:rFonts w:ascii="Roboto Mono" w:eastAsia="Roboto Mono" w:hAnsi="Roboto Mono" w:cs="Roboto Mono"/>
          <w:b/>
          <w:color w:val="37474F"/>
          <w:sz w:val="20"/>
          <w:szCs w:val="20"/>
        </w:rPr>
        <w:t>(</w:t>
      </w:r>
      <w:r>
        <w:rPr>
          <w:rFonts w:ascii="Roboto Mono" w:eastAsia="Roboto Mono" w:hAnsi="Roboto Mono" w:cs="Roboto Mono"/>
          <w:b/>
          <w:color w:val="3367D6"/>
          <w:sz w:val="20"/>
          <w:szCs w:val="20"/>
        </w:rPr>
        <w:t>distinct</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BASKET_ID</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as</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num_visits</w:t>
      </w:r>
      <w:proofErr w:type="spellEnd"/>
      <w:r>
        <w:rPr>
          <w:rFonts w:ascii="Roboto Mono" w:eastAsia="Roboto Mono" w:hAnsi="Roboto Mono" w:cs="Roboto Mono"/>
          <w:b/>
          <w:color w:val="202124"/>
          <w:sz w:val="20"/>
          <w:szCs w:val="20"/>
        </w:rPr>
        <w:t>,</w:t>
      </w:r>
    </w:p>
    <w:p w14:paraId="1710485D" w14:textId="77777777" w:rsidR="00DB1CC5" w:rsidRDefault="00AB756A">
      <w:pPr>
        <w:shd w:val="clear" w:color="auto" w:fill="FFFFFE"/>
        <w:spacing w:line="36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sum</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SALES_VALUE</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as</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total_spend</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7474F"/>
          <w:sz w:val="20"/>
          <w:szCs w:val="20"/>
        </w:rPr>
        <w:t>(</w:t>
      </w:r>
      <w:r>
        <w:rPr>
          <w:rFonts w:ascii="Roboto Mono" w:eastAsia="Roboto Mono" w:hAnsi="Roboto Mono" w:cs="Roboto Mono"/>
          <w:b/>
          <w:color w:val="3367D6"/>
          <w:sz w:val="20"/>
          <w:szCs w:val="20"/>
        </w:rPr>
        <w:t>sum</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SALES_VALUE</w:t>
      </w:r>
      <w:r>
        <w:rPr>
          <w:rFonts w:ascii="Roboto Mono" w:eastAsia="Roboto Mono" w:hAnsi="Roboto Mono" w:cs="Roboto Mono"/>
          <w:b/>
          <w:color w:val="37474F"/>
          <w:sz w:val="20"/>
          <w:szCs w:val="20"/>
        </w:rPr>
        <w:t>)/</w:t>
      </w:r>
      <w:r>
        <w:rPr>
          <w:rFonts w:ascii="Roboto Mono" w:eastAsia="Roboto Mono" w:hAnsi="Roboto Mono" w:cs="Roboto Mono"/>
          <w:b/>
          <w:color w:val="3367D6"/>
          <w:sz w:val="20"/>
          <w:szCs w:val="20"/>
        </w:rPr>
        <w:t>count</w:t>
      </w:r>
      <w:r>
        <w:rPr>
          <w:rFonts w:ascii="Roboto Mono" w:eastAsia="Roboto Mono" w:hAnsi="Roboto Mono" w:cs="Roboto Mono"/>
          <w:b/>
          <w:color w:val="37474F"/>
          <w:sz w:val="20"/>
          <w:szCs w:val="20"/>
        </w:rPr>
        <w:t>(</w:t>
      </w:r>
      <w:r>
        <w:rPr>
          <w:rFonts w:ascii="Roboto Mono" w:eastAsia="Roboto Mono" w:hAnsi="Roboto Mono" w:cs="Roboto Mono"/>
          <w:b/>
          <w:color w:val="3367D6"/>
          <w:sz w:val="20"/>
          <w:szCs w:val="20"/>
        </w:rPr>
        <w:t>distinct</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BASKET_ID</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as</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avg_spend</w:t>
      </w:r>
      <w:proofErr w:type="spellEnd"/>
    </w:p>
    <w:p w14:paraId="1710485E" w14:textId="77777777" w:rsidR="00DB1CC5" w:rsidRDefault="00AB756A">
      <w:pPr>
        <w:shd w:val="clear" w:color="auto" w:fill="FFFFFE"/>
        <w:spacing w:line="360" w:lineRule="auto"/>
        <w:rPr>
          <w:rFonts w:ascii="Roboto Mono" w:eastAsia="Roboto Mono" w:hAnsi="Roboto Mono" w:cs="Roboto Mono"/>
          <w:b/>
          <w:color w:val="0D904F"/>
          <w:sz w:val="20"/>
          <w:szCs w:val="20"/>
        </w:rPr>
      </w:pPr>
      <w:r>
        <w:rPr>
          <w:rFonts w:ascii="Roboto Mono" w:eastAsia="Roboto Mono" w:hAnsi="Roboto Mono" w:cs="Roboto Mono"/>
          <w:b/>
          <w:color w:val="3367D6"/>
          <w:sz w:val="20"/>
          <w:szCs w:val="20"/>
        </w:rPr>
        <w:t>from</w:t>
      </w:r>
      <w:r>
        <w:rPr>
          <w:rFonts w:ascii="Roboto Mono" w:eastAsia="Roboto Mono" w:hAnsi="Roboto Mono" w:cs="Roboto Mono"/>
          <w:b/>
          <w:color w:val="202124"/>
          <w:sz w:val="20"/>
          <w:szCs w:val="20"/>
        </w:rPr>
        <w:t xml:space="preserve"> </w:t>
      </w:r>
      <w:r>
        <w:rPr>
          <w:rFonts w:ascii="Roboto Mono" w:eastAsia="Roboto Mono" w:hAnsi="Roboto Mono" w:cs="Roboto Mono"/>
          <w:b/>
          <w:color w:val="0D904F"/>
          <w:sz w:val="20"/>
          <w:szCs w:val="20"/>
        </w:rPr>
        <w:t>`</w:t>
      </w:r>
      <w:proofErr w:type="spellStart"/>
      <w:r>
        <w:rPr>
          <w:rFonts w:ascii="Roboto Mono" w:eastAsia="Roboto Mono" w:hAnsi="Roboto Mono" w:cs="Roboto Mono"/>
          <w:b/>
          <w:color w:val="0D904F"/>
          <w:sz w:val="20"/>
          <w:szCs w:val="20"/>
        </w:rPr>
        <w:t>dunnhumbysql.complete.transaction_data</w:t>
      </w:r>
      <w:proofErr w:type="spellEnd"/>
      <w:r>
        <w:rPr>
          <w:rFonts w:ascii="Roboto Mono" w:eastAsia="Roboto Mono" w:hAnsi="Roboto Mono" w:cs="Roboto Mono"/>
          <w:b/>
          <w:color w:val="0D904F"/>
          <w:sz w:val="20"/>
          <w:szCs w:val="20"/>
        </w:rPr>
        <w:t>`</w:t>
      </w:r>
    </w:p>
    <w:p w14:paraId="1710485F" w14:textId="77777777" w:rsidR="00DB1CC5" w:rsidRDefault="00AB756A">
      <w:pPr>
        <w:shd w:val="clear" w:color="auto" w:fill="FFFFFE"/>
        <w:spacing w:line="36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group</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by</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household_key</w:t>
      </w:r>
      <w:proofErr w:type="spellEnd"/>
    </w:p>
    <w:p w14:paraId="17104860" w14:textId="77777777" w:rsidR="00DB1CC5" w:rsidRDefault="00AB756A">
      <w:pPr>
        <w:shd w:val="clear" w:color="auto" w:fill="FFFFFE"/>
        <w:spacing w:line="36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order</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by</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household_key</w:t>
      </w:r>
      <w:proofErr w:type="spellEnd"/>
    </w:p>
    <w:p w14:paraId="17104861" w14:textId="77777777" w:rsidR="00DB1CC5" w:rsidRDefault="00DB1CC5">
      <w:pPr>
        <w:shd w:val="clear" w:color="auto" w:fill="FFFFFE"/>
        <w:spacing w:line="360" w:lineRule="auto"/>
        <w:rPr>
          <w:rFonts w:ascii="Roboto Mono" w:eastAsia="Roboto Mono" w:hAnsi="Roboto Mono" w:cs="Roboto Mono"/>
          <w:b/>
          <w:color w:val="202124"/>
          <w:sz w:val="18"/>
          <w:szCs w:val="18"/>
        </w:rPr>
      </w:pPr>
    </w:p>
    <w:p w14:paraId="17104862" w14:textId="77777777" w:rsidR="00DB1CC5" w:rsidRDefault="00AB756A">
      <w:pPr>
        <w:shd w:val="clear" w:color="auto" w:fill="FFFFFE"/>
        <w:spacing w:line="320" w:lineRule="auto"/>
        <w:rPr>
          <w:rFonts w:ascii="Roboto Mono" w:eastAsia="Roboto Mono" w:hAnsi="Roboto Mono" w:cs="Roboto Mono"/>
          <w:b/>
          <w:color w:val="3367D6"/>
          <w:sz w:val="20"/>
          <w:szCs w:val="20"/>
        </w:rPr>
      </w:pPr>
      <w:r>
        <w:rPr>
          <w:rFonts w:ascii="Roboto Mono" w:eastAsia="Roboto Mono" w:hAnsi="Roboto Mono" w:cs="Roboto Mono"/>
          <w:b/>
          <w:noProof/>
          <w:color w:val="3367D6"/>
          <w:sz w:val="20"/>
          <w:szCs w:val="20"/>
        </w:rPr>
        <w:drawing>
          <wp:inline distT="114300" distB="114300" distL="114300" distR="114300" wp14:anchorId="171049EF" wp14:editId="171049F0">
            <wp:extent cx="5943600" cy="2489200"/>
            <wp:effectExtent l="0" t="0" r="0" b="0"/>
            <wp:docPr id="7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
                    <a:srcRect/>
                    <a:stretch>
                      <a:fillRect/>
                    </a:stretch>
                  </pic:blipFill>
                  <pic:spPr>
                    <a:xfrm>
                      <a:off x="0" y="0"/>
                      <a:ext cx="5943600" cy="2489200"/>
                    </a:xfrm>
                    <a:prstGeom prst="rect">
                      <a:avLst/>
                    </a:prstGeom>
                    <a:ln/>
                  </pic:spPr>
                </pic:pic>
              </a:graphicData>
            </a:graphic>
          </wp:inline>
        </w:drawing>
      </w:r>
    </w:p>
    <w:p w14:paraId="17104863" w14:textId="77777777" w:rsidR="00DB1CC5" w:rsidRDefault="00DB1CC5">
      <w:pPr>
        <w:shd w:val="clear" w:color="auto" w:fill="FFFFFE"/>
        <w:spacing w:line="320" w:lineRule="auto"/>
        <w:ind w:left="720"/>
        <w:rPr>
          <w:rFonts w:ascii="Roboto Mono" w:eastAsia="Roboto Mono" w:hAnsi="Roboto Mono" w:cs="Roboto Mono"/>
          <w:b/>
          <w:color w:val="202124"/>
          <w:sz w:val="24"/>
          <w:szCs w:val="24"/>
        </w:rPr>
      </w:pPr>
    </w:p>
    <w:p w14:paraId="17104864" w14:textId="77777777" w:rsidR="00DB1CC5" w:rsidRDefault="00DB1CC5">
      <w:pPr>
        <w:shd w:val="clear" w:color="auto" w:fill="FFFFFE"/>
        <w:spacing w:line="320" w:lineRule="auto"/>
        <w:ind w:left="720"/>
        <w:rPr>
          <w:rFonts w:ascii="Roboto Mono" w:eastAsia="Roboto Mono" w:hAnsi="Roboto Mono" w:cs="Roboto Mono"/>
          <w:b/>
          <w:color w:val="202124"/>
          <w:sz w:val="24"/>
          <w:szCs w:val="24"/>
        </w:rPr>
      </w:pPr>
    </w:p>
    <w:p w14:paraId="17104865" w14:textId="77777777" w:rsidR="00DB1CC5" w:rsidRDefault="00AB756A">
      <w:pPr>
        <w:numPr>
          <w:ilvl w:val="0"/>
          <w:numId w:val="19"/>
        </w:numPr>
        <w:shd w:val="clear" w:color="auto" w:fill="FFFFFE"/>
        <w:spacing w:line="320" w:lineRule="auto"/>
        <w:rPr>
          <w:rFonts w:ascii="Roboto Mono" w:eastAsia="Roboto Mono" w:hAnsi="Roboto Mono" w:cs="Roboto Mono"/>
          <w:b/>
          <w:color w:val="202124"/>
          <w:sz w:val="24"/>
          <w:szCs w:val="24"/>
        </w:rPr>
      </w:pPr>
      <w:r>
        <w:rPr>
          <w:rFonts w:ascii="Roboto Mono" w:eastAsia="Roboto Mono" w:hAnsi="Roboto Mono" w:cs="Roboto Mono"/>
          <w:b/>
          <w:color w:val="202124"/>
          <w:sz w:val="24"/>
          <w:szCs w:val="24"/>
        </w:rPr>
        <w:t>2.b. Do a customer analysis for the most spending customer for whom we have demographic information</w:t>
      </w:r>
    </w:p>
    <w:p w14:paraId="17104866" w14:textId="77777777" w:rsidR="00DB1CC5" w:rsidRDefault="00DB1CC5">
      <w:pPr>
        <w:shd w:val="clear" w:color="auto" w:fill="FFFFFE"/>
        <w:spacing w:line="360" w:lineRule="auto"/>
        <w:rPr>
          <w:rFonts w:ascii="Roboto Mono" w:eastAsia="Roboto Mono" w:hAnsi="Roboto Mono" w:cs="Roboto Mono"/>
          <w:b/>
          <w:color w:val="3367D6"/>
        </w:rPr>
      </w:pPr>
    </w:p>
    <w:p w14:paraId="17104867" w14:textId="77777777" w:rsidR="00DB1CC5" w:rsidRDefault="00AB756A">
      <w:pPr>
        <w:shd w:val="clear" w:color="auto" w:fill="FFFFFE"/>
        <w:spacing w:line="360" w:lineRule="auto"/>
        <w:rPr>
          <w:rFonts w:ascii="Roboto Mono" w:eastAsia="Roboto Mono" w:hAnsi="Roboto Mono" w:cs="Roboto Mono"/>
          <w:b/>
          <w:color w:val="37474F"/>
          <w:sz w:val="20"/>
          <w:szCs w:val="20"/>
        </w:rPr>
      </w:pPr>
      <w:r>
        <w:rPr>
          <w:rFonts w:ascii="Roboto Mono" w:eastAsia="Roboto Mono" w:hAnsi="Roboto Mono" w:cs="Roboto Mono"/>
          <w:b/>
          <w:color w:val="3367D6"/>
          <w:sz w:val="20"/>
          <w:szCs w:val="20"/>
        </w:rPr>
        <w:t>with</w:t>
      </w:r>
      <w:r>
        <w:rPr>
          <w:rFonts w:ascii="Roboto Mono" w:eastAsia="Roboto Mono" w:hAnsi="Roboto Mono" w:cs="Roboto Mono"/>
          <w:b/>
          <w:color w:val="F4511E"/>
          <w:sz w:val="20"/>
          <w:szCs w:val="20"/>
        </w:rPr>
        <w:t xml:space="preserve"> </w:t>
      </w:r>
      <w:proofErr w:type="spellStart"/>
      <w:r>
        <w:rPr>
          <w:rFonts w:ascii="Roboto Mono" w:eastAsia="Roboto Mono" w:hAnsi="Roboto Mono" w:cs="Roboto Mono"/>
          <w:b/>
          <w:color w:val="F4511E"/>
          <w:sz w:val="20"/>
          <w:szCs w:val="20"/>
        </w:rPr>
        <w:t>cte</w:t>
      </w:r>
      <w:proofErr w:type="spellEnd"/>
      <w:r>
        <w:rPr>
          <w:rFonts w:ascii="Roboto Mono" w:eastAsia="Roboto Mono" w:hAnsi="Roboto Mono" w:cs="Roboto Mono"/>
          <w:b/>
          <w:color w:val="F4511E"/>
          <w:sz w:val="20"/>
          <w:szCs w:val="20"/>
        </w:rPr>
        <w:t xml:space="preserve"> </w:t>
      </w:r>
      <w:r>
        <w:rPr>
          <w:rFonts w:ascii="Roboto Mono" w:eastAsia="Roboto Mono" w:hAnsi="Roboto Mono" w:cs="Roboto Mono"/>
          <w:b/>
          <w:color w:val="3367D6"/>
          <w:sz w:val="20"/>
          <w:szCs w:val="20"/>
        </w:rPr>
        <w:t>as</w:t>
      </w:r>
      <w:r>
        <w:rPr>
          <w:rFonts w:ascii="Roboto Mono" w:eastAsia="Roboto Mono" w:hAnsi="Roboto Mono" w:cs="Roboto Mono"/>
          <w:b/>
          <w:color w:val="37474F"/>
          <w:sz w:val="20"/>
          <w:szCs w:val="20"/>
        </w:rPr>
        <w:t>(</w:t>
      </w:r>
    </w:p>
    <w:p w14:paraId="17104868" w14:textId="77777777" w:rsidR="00DB1CC5" w:rsidRDefault="00AB756A">
      <w:pPr>
        <w:shd w:val="clear" w:color="auto" w:fill="FFFFFE"/>
        <w:spacing w:line="36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select</w:t>
      </w:r>
      <w:r>
        <w:rPr>
          <w:rFonts w:ascii="Roboto Mono" w:eastAsia="Roboto Mono" w:hAnsi="Roboto Mono" w:cs="Roboto Mono"/>
          <w:b/>
          <w:color w:val="F4511E"/>
          <w:sz w:val="20"/>
          <w:szCs w:val="20"/>
        </w:rPr>
        <w:t xml:space="preserve"> </w:t>
      </w:r>
      <w:proofErr w:type="spellStart"/>
      <w:r>
        <w:rPr>
          <w:rFonts w:ascii="Roboto Mono" w:eastAsia="Roboto Mono" w:hAnsi="Roboto Mono" w:cs="Roboto Mono"/>
          <w:b/>
          <w:color w:val="F4511E"/>
          <w:sz w:val="20"/>
          <w:szCs w:val="20"/>
        </w:rPr>
        <w:t>t.household_key</w:t>
      </w:r>
      <w:proofErr w:type="spellEnd"/>
      <w:r>
        <w:rPr>
          <w:rFonts w:ascii="Roboto Mono" w:eastAsia="Roboto Mono" w:hAnsi="Roboto Mono" w:cs="Roboto Mono"/>
          <w:b/>
          <w:color w:val="F4511E"/>
          <w:sz w:val="20"/>
          <w:szCs w:val="20"/>
        </w:rPr>
        <w:t xml:space="preserve">, </w:t>
      </w:r>
      <w:r>
        <w:rPr>
          <w:rFonts w:ascii="Roboto Mono" w:eastAsia="Roboto Mono" w:hAnsi="Roboto Mono" w:cs="Roboto Mono"/>
          <w:b/>
          <w:color w:val="3367D6"/>
          <w:sz w:val="20"/>
          <w:szCs w:val="20"/>
        </w:rPr>
        <w:t>sum</w:t>
      </w:r>
      <w:r>
        <w:rPr>
          <w:rFonts w:ascii="Roboto Mono" w:eastAsia="Roboto Mono" w:hAnsi="Roboto Mono" w:cs="Roboto Mono"/>
          <w:b/>
          <w:color w:val="37474F"/>
          <w:sz w:val="20"/>
          <w:szCs w:val="20"/>
        </w:rPr>
        <w:t>(</w:t>
      </w:r>
      <w:r>
        <w:rPr>
          <w:rFonts w:ascii="Roboto Mono" w:eastAsia="Roboto Mono" w:hAnsi="Roboto Mono" w:cs="Roboto Mono"/>
          <w:b/>
          <w:color w:val="F4511E"/>
          <w:sz w:val="20"/>
          <w:szCs w:val="20"/>
        </w:rPr>
        <w:t>SALES_VALUE</w:t>
      </w:r>
      <w:r>
        <w:rPr>
          <w:rFonts w:ascii="Roboto Mono" w:eastAsia="Roboto Mono" w:hAnsi="Roboto Mono" w:cs="Roboto Mono"/>
          <w:b/>
          <w:color w:val="37474F"/>
          <w:sz w:val="20"/>
          <w:szCs w:val="20"/>
        </w:rPr>
        <w:t>)</w:t>
      </w:r>
      <w:r>
        <w:rPr>
          <w:rFonts w:ascii="Roboto Mono" w:eastAsia="Roboto Mono" w:hAnsi="Roboto Mono" w:cs="Roboto Mono"/>
          <w:b/>
          <w:color w:val="F4511E"/>
          <w:sz w:val="20"/>
          <w:szCs w:val="20"/>
        </w:rPr>
        <w:t xml:space="preserve"> </w:t>
      </w:r>
      <w:r>
        <w:rPr>
          <w:rFonts w:ascii="Roboto Mono" w:eastAsia="Roboto Mono" w:hAnsi="Roboto Mono" w:cs="Roboto Mono"/>
          <w:b/>
          <w:color w:val="3367D6"/>
          <w:sz w:val="20"/>
          <w:szCs w:val="20"/>
        </w:rPr>
        <w:t>as</w:t>
      </w:r>
      <w:r>
        <w:rPr>
          <w:rFonts w:ascii="Roboto Mono" w:eastAsia="Roboto Mono" w:hAnsi="Roboto Mono" w:cs="Roboto Mono"/>
          <w:b/>
          <w:color w:val="F4511E"/>
          <w:sz w:val="20"/>
          <w:szCs w:val="20"/>
        </w:rPr>
        <w:t xml:space="preserve"> </w:t>
      </w:r>
      <w:proofErr w:type="spellStart"/>
      <w:r>
        <w:rPr>
          <w:rFonts w:ascii="Roboto Mono" w:eastAsia="Roboto Mono" w:hAnsi="Roboto Mono" w:cs="Roboto Mono"/>
          <w:b/>
          <w:color w:val="F4511E"/>
          <w:sz w:val="20"/>
          <w:szCs w:val="20"/>
        </w:rPr>
        <w:t>total_spend</w:t>
      </w:r>
      <w:proofErr w:type="spellEnd"/>
      <w:r>
        <w:rPr>
          <w:rFonts w:ascii="Roboto Mono" w:eastAsia="Roboto Mono" w:hAnsi="Roboto Mono" w:cs="Roboto Mono"/>
          <w:b/>
          <w:color w:val="F4511E"/>
          <w:sz w:val="20"/>
          <w:szCs w:val="20"/>
        </w:rPr>
        <w:t>,</w:t>
      </w:r>
    </w:p>
    <w:p w14:paraId="17104869" w14:textId="77777777" w:rsidR="00DB1CC5" w:rsidRDefault="00AB756A">
      <w:pPr>
        <w:shd w:val="clear" w:color="auto" w:fill="FFFFFE"/>
        <w:spacing w:line="36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min</w:t>
      </w:r>
      <w:r>
        <w:rPr>
          <w:rFonts w:ascii="Roboto Mono" w:eastAsia="Roboto Mono" w:hAnsi="Roboto Mono" w:cs="Roboto Mono"/>
          <w:b/>
          <w:color w:val="37474F"/>
          <w:sz w:val="20"/>
          <w:szCs w:val="20"/>
        </w:rPr>
        <w:t>(</w:t>
      </w:r>
      <w:r>
        <w:rPr>
          <w:rFonts w:ascii="Roboto Mono" w:eastAsia="Roboto Mono" w:hAnsi="Roboto Mono" w:cs="Roboto Mono"/>
          <w:b/>
          <w:color w:val="F4511E"/>
          <w:sz w:val="20"/>
          <w:szCs w:val="20"/>
        </w:rPr>
        <w:t>WEEK_NO</w:t>
      </w:r>
      <w:r>
        <w:rPr>
          <w:rFonts w:ascii="Roboto Mono" w:eastAsia="Roboto Mono" w:hAnsi="Roboto Mono" w:cs="Roboto Mono"/>
          <w:b/>
          <w:color w:val="37474F"/>
          <w:sz w:val="20"/>
          <w:szCs w:val="20"/>
        </w:rPr>
        <w:t>)</w:t>
      </w:r>
      <w:r>
        <w:rPr>
          <w:rFonts w:ascii="Roboto Mono" w:eastAsia="Roboto Mono" w:hAnsi="Roboto Mono" w:cs="Roboto Mono"/>
          <w:b/>
          <w:color w:val="F4511E"/>
          <w:sz w:val="20"/>
          <w:szCs w:val="20"/>
        </w:rPr>
        <w:t xml:space="preserve"> </w:t>
      </w:r>
      <w:r>
        <w:rPr>
          <w:rFonts w:ascii="Roboto Mono" w:eastAsia="Roboto Mono" w:hAnsi="Roboto Mono" w:cs="Roboto Mono"/>
          <w:b/>
          <w:color w:val="3367D6"/>
          <w:sz w:val="20"/>
          <w:szCs w:val="20"/>
        </w:rPr>
        <w:t>as</w:t>
      </w:r>
      <w:r>
        <w:rPr>
          <w:rFonts w:ascii="Roboto Mono" w:eastAsia="Roboto Mono" w:hAnsi="Roboto Mono" w:cs="Roboto Mono"/>
          <w:b/>
          <w:color w:val="F4511E"/>
          <w:sz w:val="20"/>
          <w:szCs w:val="20"/>
        </w:rPr>
        <w:t xml:space="preserve"> </w:t>
      </w:r>
      <w:proofErr w:type="spellStart"/>
      <w:r>
        <w:rPr>
          <w:rFonts w:ascii="Roboto Mono" w:eastAsia="Roboto Mono" w:hAnsi="Roboto Mono" w:cs="Roboto Mono"/>
          <w:b/>
          <w:color w:val="F4511E"/>
          <w:sz w:val="20"/>
          <w:szCs w:val="20"/>
        </w:rPr>
        <w:t>first_visit,</w:t>
      </w:r>
      <w:r>
        <w:rPr>
          <w:rFonts w:ascii="Roboto Mono" w:eastAsia="Roboto Mono" w:hAnsi="Roboto Mono" w:cs="Roboto Mono"/>
          <w:b/>
          <w:color w:val="3367D6"/>
          <w:sz w:val="20"/>
          <w:szCs w:val="20"/>
        </w:rPr>
        <w:t>max</w:t>
      </w:r>
      <w:proofErr w:type="spellEnd"/>
      <w:r>
        <w:rPr>
          <w:rFonts w:ascii="Roboto Mono" w:eastAsia="Roboto Mono" w:hAnsi="Roboto Mono" w:cs="Roboto Mono"/>
          <w:b/>
          <w:color w:val="37474F"/>
          <w:sz w:val="20"/>
          <w:szCs w:val="20"/>
        </w:rPr>
        <w:t>(</w:t>
      </w:r>
      <w:r>
        <w:rPr>
          <w:rFonts w:ascii="Roboto Mono" w:eastAsia="Roboto Mono" w:hAnsi="Roboto Mono" w:cs="Roboto Mono"/>
          <w:b/>
          <w:color w:val="F4511E"/>
          <w:sz w:val="20"/>
          <w:szCs w:val="20"/>
        </w:rPr>
        <w:t>WEEK_NO</w:t>
      </w:r>
      <w:r>
        <w:rPr>
          <w:rFonts w:ascii="Roboto Mono" w:eastAsia="Roboto Mono" w:hAnsi="Roboto Mono" w:cs="Roboto Mono"/>
          <w:b/>
          <w:color w:val="37474F"/>
          <w:sz w:val="20"/>
          <w:szCs w:val="20"/>
        </w:rPr>
        <w:t>)</w:t>
      </w:r>
      <w:r>
        <w:rPr>
          <w:rFonts w:ascii="Roboto Mono" w:eastAsia="Roboto Mono" w:hAnsi="Roboto Mono" w:cs="Roboto Mono"/>
          <w:b/>
          <w:color w:val="F4511E"/>
          <w:sz w:val="20"/>
          <w:szCs w:val="20"/>
        </w:rPr>
        <w:t xml:space="preserve"> </w:t>
      </w:r>
      <w:proofErr w:type="spellStart"/>
      <w:r>
        <w:rPr>
          <w:rFonts w:ascii="Roboto Mono" w:eastAsia="Roboto Mono" w:hAnsi="Roboto Mono" w:cs="Roboto Mono"/>
          <w:b/>
          <w:color w:val="F4511E"/>
          <w:sz w:val="20"/>
          <w:szCs w:val="20"/>
        </w:rPr>
        <w:t>last_visit</w:t>
      </w:r>
      <w:proofErr w:type="spellEnd"/>
    </w:p>
    <w:p w14:paraId="1710486A" w14:textId="77777777" w:rsidR="00DB1CC5" w:rsidRDefault="00AB756A">
      <w:pPr>
        <w:shd w:val="clear" w:color="auto" w:fill="FFFFFE"/>
        <w:spacing w:line="36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from</w:t>
      </w:r>
      <w:r>
        <w:rPr>
          <w:rFonts w:ascii="Roboto Mono" w:eastAsia="Roboto Mono" w:hAnsi="Roboto Mono" w:cs="Roboto Mono"/>
          <w:b/>
          <w:color w:val="F4511E"/>
          <w:sz w:val="20"/>
          <w:szCs w:val="20"/>
        </w:rPr>
        <w:t xml:space="preserve"> </w:t>
      </w:r>
      <w:r>
        <w:rPr>
          <w:rFonts w:ascii="Roboto Mono" w:eastAsia="Roboto Mono" w:hAnsi="Roboto Mono" w:cs="Roboto Mono"/>
          <w:b/>
          <w:color w:val="0D904F"/>
          <w:sz w:val="20"/>
          <w:szCs w:val="20"/>
        </w:rPr>
        <w:t>`</w:t>
      </w:r>
      <w:proofErr w:type="spellStart"/>
      <w:r>
        <w:rPr>
          <w:rFonts w:ascii="Roboto Mono" w:eastAsia="Roboto Mono" w:hAnsi="Roboto Mono" w:cs="Roboto Mono"/>
          <w:b/>
          <w:color w:val="0D904F"/>
          <w:sz w:val="20"/>
          <w:szCs w:val="20"/>
        </w:rPr>
        <w:t>dunnhumbysql.complete.transaction_data</w:t>
      </w:r>
      <w:proofErr w:type="spellEnd"/>
      <w:r>
        <w:rPr>
          <w:rFonts w:ascii="Roboto Mono" w:eastAsia="Roboto Mono" w:hAnsi="Roboto Mono" w:cs="Roboto Mono"/>
          <w:b/>
          <w:color w:val="0D904F"/>
          <w:sz w:val="20"/>
          <w:szCs w:val="20"/>
        </w:rPr>
        <w:t>`</w:t>
      </w:r>
      <w:r>
        <w:rPr>
          <w:rFonts w:ascii="Roboto Mono" w:eastAsia="Roboto Mono" w:hAnsi="Roboto Mono" w:cs="Roboto Mono"/>
          <w:b/>
          <w:color w:val="F4511E"/>
          <w:sz w:val="20"/>
          <w:szCs w:val="20"/>
        </w:rPr>
        <w:t xml:space="preserve"> t</w:t>
      </w:r>
    </w:p>
    <w:p w14:paraId="1710486B" w14:textId="77777777" w:rsidR="00DB1CC5" w:rsidRDefault="00AB756A">
      <w:pPr>
        <w:shd w:val="clear" w:color="auto" w:fill="FFFFFE"/>
        <w:spacing w:line="36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inner</w:t>
      </w:r>
      <w:r>
        <w:rPr>
          <w:rFonts w:ascii="Roboto Mono" w:eastAsia="Roboto Mono" w:hAnsi="Roboto Mono" w:cs="Roboto Mono"/>
          <w:b/>
          <w:color w:val="F4511E"/>
          <w:sz w:val="20"/>
          <w:szCs w:val="20"/>
        </w:rPr>
        <w:t xml:space="preserve"> </w:t>
      </w:r>
      <w:r>
        <w:rPr>
          <w:rFonts w:ascii="Roboto Mono" w:eastAsia="Roboto Mono" w:hAnsi="Roboto Mono" w:cs="Roboto Mono"/>
          <w:b/>
          <w:color w:val="3367D6"/>
          <w:sz w:val="20"/>
          <w:szCs w:val="20"/>
        </w:rPr>
        <w:t>join</w:t>
      </w:r>
      <w:r>
        <w:rPr>
          <w:rFonts w:ascii="Roboto Mono" w:eastAsia="Roboto Mono" w:hAnsi="Roboto Mono" w:cs="Roboto Mono"/>
          <w:b/>
          <w:color w:val="F4511E"/>
          <w:sz w:val="20"/>
          <w:szCs w:val="20"/>
        </w:rPr>
        <w:t xml:space="preserve"> </w:t>
      </w:r>
      <w:r>
        <w:rPr>
          <w:rFonts w:ascii="Roboto Mono" w:eastAsia="Roboto Mono" w:hAnsi="Roboto Mono" w:cs="Roboto Mono"/>
          <w:b/>
          <w:color w:val="0D904F"/>
          <w:sz w:val="20"/>
          <w:szCs w:val="20"/>
        </w:rPr>
        <w:t>`</w:t>
      </w:r>
      <w:proofErr w:type="spellStart"/>
      <w:r>
        <w:rPr>
          <w:rFonts w:ascii="Roboto Mono" w:eastAsia="Roboto Mono" w:hAnsi="Roboto Mono" w:cs="Roboto Mono"/>
          <w:b/>
          <w:color w:val="0D904F"/>
          <w:sz w:val="20"/>
          <w:szCs w:val="20"/>
        </w:rPr>
        <w:t>dunnhumbysql.complete.hh_demographic</w:t>
      </w:r>
      <w:proofErr w:type="spellEnd"/>
      <w:r>
        <w:rPr>
          <w:rFonts w:ascii="Roboto Mono" w:eastAsia="Roboto Mono" w:hAnsi="Roboto Mono" w:cs="Roboto Mono"/>
          <w:b/>
          <w:color w:val="0D904F"/>
          <w:sz w:val="20"/>
          <w:szCs w:val="20"/>
        </w:rPr>
        <w:t>`</w:t>
      </w:r>
      <w:r>
        <w:rPr>
          <w:rFonts w:ascii="Roboto Mono" w:eastAsia="Roboto Mono" w:hAnsi="Roboto Mono" w:cs="Roboto Mono"/>
          <w:b/>
          <w:color w:val="F4511E"/>
          <w:sz w:val="20"/>
          <w:szCs w:val="20"/>
        </w:rPr>
        <w:t xml:space="preserve"> d</w:t>
      </w:r>
    </w:p>
    <w:p w14:paraId="1710486C" w14:textId="77777777" w:rsidR="00DB1CC5" w:rsidRDefault="00AB756A">
      <w:pPr>
        <w:shd w:val="clear" w:color="auto" w:fill="FFFFFE"/>
        <w:spacing w:line="36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lastRenderedPageBreak/>
        <w:t>on</w:t>
      </w:r>
      <w:r>
        <w:rPr>
          <w:rFonts w:ascii="Roboto Mono" w:eastAsia="Roboto Mono" w:hAnsi="Roboto Mono" w:cs="Roboto Mono"/>
          <w:b/>
          <w:color w:val="F4511E"/>
          <w:sz w:val="20"/>
          <w:szCs w:val="20"/>
        </w:rPr>
        <w:t xml:space="preserve"> </w:t>
      </w:r>
      <w:proofErr w:type="spellStart"/>
      <w:r>
        <w:rPr>
          <w:rFonts w:ascii="Roboto Mono" w:eastAsia="Roboto Mono" w:hAnsi="Roboto Mono" w:cs="Roboto Mono"/>
          <w:b/>
          <w:color w:val="F4511E"/>
          <w:sz w:val="20"/>
          <w:szCs w:val="20"/>
        </w:rPr>
        <w:t>d.</w:t>
      </w:r>
      <w:r>
        <w:rPr>
          <w:rFonts w:ascii="Roboto Mono" w:eastAsia="Roboto Mono" w:hAnsi="Roboto Mono" w:cs="Roboto Mono"/>
          <w:b/>
          <w:color w:val="800000"/>
          <w:sz w:val="20"/>
          <w:szCs w:val="20"/>
        </w:rPr>
        <w:t>household_key</w:t>
      </w:r>
      <w:proofErr w:type="spellEnd"/>
      <w:r>
        <w:rPr>
          <w:rFonts w:ascii="Roboto Mono" w:eastAsia="Roboto Mono" w:hAnsi="Roboto Mono" w:cs="Roboto Mono"/>
          <w:b/>
          <w:color w:val="F4511E"/>
          <w:sz w:val="20"/>
          <w:szCs w:val="20"/>
        </w:rPr>
        <w:t>=</w:t>
      </w:r>
      <w:proofErr w:type="spellStart"/>
      <w:r>
        <w:rPr>
          <w:rFonts w:ascii="Roboto Mono" w:eastAsia="Roboto Mono" w:hAnsi="Roboto Mono" w:cs="Roboto Mono"/>
          <w:b/>
          <w:color w:val="F4511E"/>
          <w:sz w:val="20"/>
          <w:szCs w:val="20"/>
        </w:rPr>
        <w:t>t.household_key</w:t>
      </w:r>
      <w:proofErr w:type="spellEnd"/>
    </w:p>
    <w:p w14:paraId="1710486D" w14:textId="77777777" w:rsidR="00DB1CC5" w:rsidRDefault="00AB756A">
      <w:pPr>
        <w:shd w:val="clear" w:color="auto" w:fill="FFFFFE"/>
        <w:spacing w:line="36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group</w:t>
      </w:r>
      <w:r>
        <w:rPr>
          <w:rFonts w:ascii="Roboto Mono" w:eastAsia="Roboto Mono" w:hAnsi="Roboto Mono" w:cs="Roboto Mono"/>
          <w:b/>
          <w:color w:val="F4511E"/>
          <w:sz w:val="20"/>
          <w:szCs w:val="20"/>
        </w:rPr>
        <w:t xml:space="preserve"> </w:t>
      </w:r>
      <w:r>
        <w:rPr>
          <w:rFonts w:ascii="Roboto Mono" w:eastAsia="Roboto Mono" w:hAnsi="Roboto Mono" w:cs="Roboto Mono"/>
          <w:b/>
          <w:color w:val="3367D6"/>
          <w:sz w:val="20"/>
          <w:szCs w:val="20"/>
        </w:rPr>
        <w:t>by</w:t>
      </w:r>
      <w:r>
        <w:rPr>
          <w:rFonts w:ascii="Roboto Mono" w:eastAsia="Roboto Mono" w:hAnsi="Roboto Mono" w:cs="Roboto Mono"/>
          <w:b/>
          <w:color w:val="F4511E"/>
          <w:sz w:val="20"/>
          <w:szCs w:val="20"/>
        </w:rPr>
        <w:t xml:space="preserve"> </w:t>
      </w:r>
      <w:proofErr w:type="spellStart"/>
      <w:r>
        <w:rPr>
          <w:rFonts w:ascii="Roboto Mono" w:eastAsia="Roboto Mono" w:hAnsi="Roboto Mono" w:cs="Roboto Mono"/>
          <w:b/>
          <w:color w:val="F4511E"/>
          <w:sz w:val="20"/>
          <w:szCs w:val="20"/>
        </w:rPr>
        <w:t>t.household_key</w:t>
      </w:r>
      <w:proofErr w:type="spellEnd"/>
    </w:p>
    <w:p w14:paraId="1710486E" w14:textId="77777777" w:rsidR="00DB1CC5" w:rsidRDefault="00AB756A">
      <w:pPr>
        <w:shd w:val="clear" w:color="auto" w:fill="FFFFFE"/>
        <w:spacing w:line="360" w:lineRule="auto"/>
        <w:rPr>
          <w:rFonts w:ascii="Roboto Mono" w:eastAsia="Roboto Mono" w:hAnsi="Roboto Mono" w:cs="Roboto Mono"/>
          <w:b/>
          <w:color w:val="3367D6"/>
          <w:sz w:val="20"/>
          <w:szCs w:val="20"/>
        </w:rPr>
      </w:pPr>
      <w:r>
        <w:rPr>
          <w:rFonts w:ascii="Roboto Mono" w:eastAsia="Roboto Mono" w:hAnsi="Roboto Mono" w:cs="Roboto Mono"/>
          <w:b/>
          <w:color w:val="3367D6"/>
          <w:sz w:val="20"/>
          <w:szCs w:val="20"/>
        </w:rPr>
        <w:t>order</w:t>
      </w:r>
      <w:r>
        <w:rPr>
          <w:rFonts w:ascii="Roboto Mono" w:eastAsia="Roboto Mono" w:hAnsi="Roboto Mono" w:cs="Roboto Mono"/>
          <w:b/>
          <w:color w:val="F4511E"/>
          <w:sz w:val="20"/>
          <w:szCs w:val="20"/>
        </w:rPr>
        <w:t xml:space="preserve"> </w:t>
      </w:r>
      <w:r>
        <w:rPr>
          <w:rFonts w:ascii="Roboto Mono" w:eastAsia="Roboto Mono" w:hAnsi="Roboto Mono" w:cs="Roboto Mono"/>
          <w:b/>
          <w:color w:val="3367D6"/>
          <w:sz w:val="20"/>
          <w:szCs w:val="20"/>
        </w:rPr>
        <w:t>by</w:t>
      </w:r>
      <w:r>
        <w:rPr>
          <w:rFonts w:ascii="Roboto Mono" w:eastAsia="Roboto Mono" w:hAnsi="Roboto Mono" w:cs="Roboto Mono"/>
          <w:b/>
          <w:color w:val="F4511E"/>
          <w:sz w:val="20"/>
          <w:szCs w:val="20"/>
        </w:rPr>
        <w:t xml:space="preserve"> </w:t>
      </w:r>
      <w:proofErr w:type="spellStart"/>
      <w:r>
        <w:rPr>
          <w:rFonts w:ascii="Roboto Mono" w:eastAsia="Roboto Mono" w:hAnsi="Roboto Mono" w:cs="Roboto Mono"/>
          <w:b/>
          <w:color w:val="F4511E"/>
          <w:sz w:val="20"/>
          <w:szCs w:val="20"/>
        </w:rPr>
        <w:t>total_spend</w:t>
      </w:r>
      <w:proofErr w:type="spellEnd"/>
      <w:r>
        <w:rPr>
          <w:rFonts w:ascii="Roboto Mono" w:eastAsia="Roboto Mono" w:hAnsi="Roboto Mono" w:cs="Roboto Mono"/>
          <w:b/>
          <w:color w:val="F4511E"/>
          <w:sz w:val="20"/>
          <w:szCs w:val="20"/>
        </w:rPr>
        <w:t xml:space="preserve"> </w:t>
      </w:r>
      <w:r>
        <w:rPr>
          <w:rFonts w:ascii="Roboto Mono" w:eastAsia="Roboto Mono" w:hAnsi="Roboto Mono" w:cs="Roboto Mono"/>
          <w:b/>
          <w:color w:val="3367D6"/>
          <w:sz w:val="20"/>
          <w:szCs w:val="20"/>
        </w:rPr>
        <w:t>desc</w:t>
      </w:r>
    </w:p>
    <w:p w14:paraId="1710486F" w14:textId="77777777" w:rsidR="00DB1CC5" w:rsidRDefault="00AB756A">
      <w:pPr>
        <w:shd w:val="clear" w:color="auto" w:fill="FFFFFE"/>
        <w:spacing w:line="36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limit</w:t>
      </w:r>
      <w:r>
        <w:rPr>
          <w:rFonts w:ascii="Roboto Mono" w:eastAsia="Roboto Mono" w:hAnsi="Roboto Mono" w:cs="Roboto Mono"/>
          <w:b/>
          <w:color w:val="F4511E"/>
          <w:sz w:val="20"/>
          <w:szCs w:val="20"/>
        </w:rPr>
        <w:t xml:space="preserve"> 1</w:t>
      </w:r>
    </w:p>
    <w:p w14:paraId="17104870" w14:textId="77777777" w:rsidR="00DB1CC5" w:rsidRDefault="00AB756A">
      <w:pPr>
        <w:shd w:val="clear" w:color="auto" w:fill="FFFFFE"/>
        <w:spacing w:line="360" w:lineRule="auto"/>
        <w:rPr>
          <w:rFonts w:ascii="Roboto Mono" w:eastAsia="Roboto Mono" w:hAnsi="Roboto Mono" w:cs="Roboto Mono"/>
          <w:b/>
          <w:color w:val="37474F"/>
          <w:sz w:val="20"/>
          <w:szCs w:val="20"/>
        </w:rPr>
      </w:pPr>
      <w:r>
        <w:rPr>
          <w:rFonts w:ascii="Roboto Mono" w:eastAsia="Roboto Mono" w:hAnsi="Roboto Mono" w:cs="Roboto Mono"/>
          <w:b/>
          <w:color w:val="37474F"/>
          <w:sz w:val="20"/>
          <w:szCs w:val="20"/>
        </w:rPr>
        <w:t>)</w:t>
      </w:r>
    </w:p>
    <w:p w14:paraId="17104871" w14:textId="77777777" w:rsidR="00DB1CC5" w:rsidRDefault="00AB756A">
      <w:pPr>
        <w:shd w:val="clear" w:color="auto" w:fill="FFFFFE"/>
        <w:spacing w:line="36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select</w:t>
      </w:r>
      <w:r>
        <w:rPr>
          <w:rFonts w:ascii="Roboto Mono" w:eastAsia="Roboto Mono" w:hAnsi="Roboto Mono" w:cs="Roboto Mono"/>
          <w:b/>
          <w:color w:val="F4511E"/>
          <w:sz w:val="20"/>
          <w:szCs w:val="20"/>
        </w:rPr>
        <w:t xml:space="preserve"> </w:t>
      </w:r>
      <w:proofErr w:type="spellStart"/>
      <w:r>
        <w:rPr>
          <w:rFonts w:ascii="Roboto Mono" w:eastAsia="Roboto Mono" w:hAnsi="Roboto Mono" w:cs="Roboto Mono"/>
          <w:b/>
          <w:color w:val="F4511E"/>
          <w:sz w:val="20"/>
          <w:szCs w:val="20"/>
        </w:rPr>
        <w:t>cte</w:t>
      </w:r>
      <w:proofErr w:type="spellEnd"/>
      <w:r>
        <w:rPr>
          <w:rFonts w:ascii="Roboto Mono" w:eastAsia="Roboto Mono" w:hAnsi="Roboto Mono" w:cs="Roboto Mono"/>
          <w:b/>
          <w:color w:val="F4511E"/>
          <w:sz w:val="20"/>
          <w:szCs w:val="20"/>
        </w:rPr>
        <w:t>.</w:t>
      </w:r>
      <w:r>
        <w:rPr>
          <w:rFonts w:ascii="Roboto Mono" w:eastAsia="Roboto Mono" w:hAnsi="Roboto Mono" w:cs="Roboto Mono"/>
          <w:b/>
          <w:color w:val="37474F"/>
          <w:sz w:val="20"/>
          <w:szCs w:val="20"/>
        </w:rPr>
        <w:t>*</w:t>
      </w:r>
      <w:r>
        <w:rPr>
          <w:rFonts w:ascii="Roboto Mono" w:eastAsia="Roboto Mono" w:hAnsi="Roboto Mono" w:cs="Roboto Mono"/>
          <w:b/>
          <w:color w:val="F4511E"/>
          <w:sz w:val="20"/>
          <w:szCs w:val="20"/>
        </w:rPr>
        <w:t>, d.</w:t>
      </w:r>
      <w:r>
        <w:rPr>
          <w:rFonts w:ascii="Roboto Mono" w:eastAsia="Roboto Mono" w:hAnsi="Roboto Mono" w:cs="Roboto Mono"/>
          <w:b/>
          <w:color w:val="37474F"/>
          <w:sz w:val="20"/>
          <w:szCs w:val="20"/>
        </w:rPr>
        <w:t>*</w:t>
      </w:r>
      <w:r>
        <w:rPr>
          <w:rFonts w:ascii="Roboto Mono" w:eastAsia="Roboto Mono" w:hAnsi="Roboto Mono" w:cs="Roboto Mono"/>
          <w:b/>
          <w:color w:val="F4511E"/>
          <w:sz w:val="20"/>
          <w:szCs w:val="20"/>
        </w:rPr>
        <w:t xml:space="preserve"> </w:t>
      </w:r>
      <w:r>
        <w:rPr>
          <w:rFonts w:ascii="Roboto Mono" w:eastAsia="Roboto Mono" w:hAnsi="Roboto Mono" w:cs="Roboto Mono"/>
          <w:b/>
          <w:color w:val="3367D6"/>
          <w:sz w:val="20"/>
          <w:szCs w:val="20"/>
        </w:rPr>
        <w:t>from</w:t>
      </w:r>
      <w:r>
        <w:rPr>
          <w:rFonts w:ascii="Roboto Mono" w:eastAsia="Roboto Mono" w:hAnsi="Roboto Mono" w:cs="Roboto Mono"/>
          <w:b/>
          <w:color w:val="F4511E"/>
          <w:sz w:val="20"/>
          <w:szCs w:val="20"/>
        </w:rPr>
        <w:t xml:space="preserve"> </w:t>
      </w:r>
      <w:proofErr w:type="spellStart"/>
      <w:r>
        <w:rPr>
          <w:rFonts w:ascii="Roboto Mono" w:eastAsia="Roboto Mono" w:hAnsi="Roboto Mono" w:cs="Roboto Mono"/>
          <w:b/>
          <w:color w:val="F4511E"/>
          <w:sz w:val="20"/>
          <w:szCs w:val="20"/>
        </w:rPr>
        <w:t>cte</w:t>
      </w:r>
      <w:proofErr w:type="spellEnd"/>
    </w:p>
    <w:p w14:paraId="17104872" w14:textId="77777777" w:rsidR="00DB1CC5" w:rsidRDefault="00AB756A">
      <w:pPr>
        <w:shd w:val="clear" w:color="auto" w:fill="FFFFFE"/>
        <w:spacing w:line="36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inner</w:t>
      </w:r>
      <w:r>
        <w:rPr>
          <w:rFonts w:ascii="Roboto Mono" w:eastAsia="Roboto Mono" w:hAnsi="Roboto Mono" w:cs="Roboto Mono"/>
          <w:b/>
          <w:color w:val="F4511E"/>
          <w:sz w:val="20"/>
          <w:szCs w:val="20"/>
        </w:rPr>
        <w:t xml:space="preserve"> </w:t>
      </w:r>
      <w:r>
        <w:rPr>
          <w:rFonts w:ascii="Roboto Mono" w:eastAsia="Roboto Mono" w:hAnsi="Roboto Mono" w:cs="Roboto Mono"/>
          <w:b/>
          <w:color w:val="3367D6"/>
          <w:sz w:val="20"/>
          <w:szCs w:val="20"/>
        </w:rPr>
        <w:t>join</w:t>
      </w:r>
      <w:r>
        <w:rPr>
          <w:rFonts w:ascii="Roboto Mono" w:eastAsia="Roboto Mono" w:hAnsi="Roboto Mono" w:cs="Roboto Mono"/>
          <w:b/>
          <w:color w:val="F4511E"/>
          <w:sz w:val="20"/>
          <w:szCs w:val="20"/>
        </w:rPr>
        <w:t xml:space="preserve"> </w:t>
      </w:r>
      <w:r>
        <w:rPr>
          <w:rFonts w:ascii="Roboto Mono" w:eastAsia="Roboto Mono" w:hAnsi="Roboto Mono" w:cs="Roboto Mono"/>
          <w:b/>
          <w:color w:val="0D904F"/>
          <w:sz w:val="20"/>
          <w:szCs w:val="20"/>
        </w:rPr>
        <w:t>`</w:t>
      </w:r>
      <w:proofErr w:type="spellStart"/>
      <w:r>
        <w:rPr>
          <w:rFonts w:ascii="Roboto Mono" w:eastAsia="Roboto Mono" w:hAnsi="Roboto Mono" w:cs="Roboto Mono"/>
          <w:b/>
          <w:color w:val="0D904F"/>
          <w:sz w:val="20"/>
          <w:szCs w:val="20"/>
        </w:rPr>
        <w:t>dunnhumbysql.complete.hh_demographic</w:t>
      </w:r>
      <w:proofErr w:type="spellEnd"/>
      <w:r>
        <w:rPr>
          <w:rFonts w:ascii="Roboto Mono" w:eastAsia="Roboto Mono" w:hAnsi="Roboto Mono" w:cs="Roboto Mono"/>
          <w:b/>
          <w:color w:val="0D904F"/>
          <w:sz w:val="20"/>
          <w:szCs w:val="20"/>
        </w:rPr>
        <w:t>`</w:t>
      </w:r>
      <w:r>
        <w:rPr>
          <w:rFonts w:ascii="Roboto Mono" w:eastAsia="Roboto Mono" w:hAnsi="Roboto Mono" w:cs="Roboto Mono"/>
          <w:b/>
          <w:color w:val="F4511E"/>
          <w:sz w:val="20"/>
          <w:szCs w:val="20"/>
        </w:rPr>
        <w:t xml:space="preserve"> d</w:t>
      </w:r>
    </w:p>
    <w:p w14:paraId="17104873" w14:textId="77777777" w:rsidR="00DB1CC5" w:rsidRDefault="00AB756A">
      <w:pPr>
        <w:shd w:val="clear" w:color="auto" w:fill="FFFFFE"/>
        <w:spacing w:line="36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on</w:t>
      </w:r>
      <w:r>
        <w:rPr>
          <w:rFonts w:ascii="Roboto Mono" w:eastAsia="Roboto Mono" w:hAnsi="Roboto Mono" w:cs="Roboto Mono"/>
          <w:b/>
          <w:color w:val="F4511E"/>
          <w:sz w:val="20"/>
          <w:szCs w:val="20"/>
        </w:rPr>
        <w:t xml:space="preserve"> </w:t>
      </w:r>
      <w:proofErr w:type="spellStart"/>
      <w:r>
        <w:rPr>
          <w:rFonts w:ascii="Roboto Mono" w:eastAsia="Roboto Mono" w:hAnsi="Roboto Mono" w:cs="Roboto Mono"/>
          <w:b/>
          <w:color w:val="F4511E"/>
          <w:sz w:val="20"/>
          <w:szCs w:val="20"/>
        </w:rPr>
        <w:t>cte.</w:t>
      </w:r>
      <w:r>
        <w:rPr>
          <w:rFonts w:ascii="Roboto Mono" w:eastAsia="Roboto Mono" w:hAnsi="Roboto Mono" w:cs="Roboto Mono"/>
          <w:b/>
          <w:color w:val="800000"/>
          <w:sz w:val="20"/>
          <w:szCs w:val="20"/>
        </w:rPr>
        <w:t>household_key</w:t>
      </w:r>
      <w:proofErr w:type="spellEnd"/>
      <w:r>
        <w:rPr>
          <w:rFonts w:ascii="Roboto Mono" w:eastAsia="Roboto Mono" w:hAnsi="Roboto Mono" w:cs="Roboto Mono"/>
          <w:b/>
          <w:color w:val="F4511E"/>
          <w:sz w:val="20"/>
          <w:szCs w:val="20"/>
        </w:rPr>
        <w:t>=</w:t>
      </w:r>
      <w:proofErr w:type="spellStart"/>
      <w:r>
        <w:rPr>
          <w:rFonts w:ascii="Roboto Mono" w:eastAsia="Roboto Mono" w:hAnsi="Roboto Mono" w:cs="Roboto Mono"/>
          <w:b/>
          <w:color w:val="F4511E"/>
          <w:sz w:val="20"/>
          <w:szCs w:val="20"/>
        </w:rPr>
        <w:t>d.household_key</w:t>
      </w:r>
      <w:proofErr w:type="spellEnd"/>
    </w:p>
    <w:p w14:paraId="17104874" w14:textId="77777777" w:rsidR="00DB1CC5" w:rsidRDefault="00DB1CC5">
      <w:pPr>
        <w:shd w:val="clear" w:color="auto" w:fill="FFFFFE"/>
        <w:spacing w:line="360" w:lineRule="auto"/>
        <w:rPr>
          <w:rFonts w:ascii="Roboto Mono" w:eastAsia="Roboto Mono" w:hAnsi="Roboto Mono" w:cs="Roboto Mono"/>
          <w:b/>
          <w:color w:val="F4511E"/>
          <w:sz w:val="20"/>
          <w:szCs w:val="20"/>
        </w:rPr>
      </w:pPr>
    </w:p>
    <w:p w14:paraId="17104875" w14:textId="77777777" w:rsidR="00DB1CC5" w:rsidRDefault="00AB756A">
      <w:pPr>
        <w:shd w:val="clear" w:color="auto" w:fill="FFFFFE"/>
        <w:spacing w:line="360" w:lineRule="auto"/>
        <w:rPr>
          <w:rFonts w:ascii="Roboto Mono" w:eastAsia="Roboto Mono" w:hAnsi="Roboto Mono" w:cs="Roboto Mono"/>
          <w:b/>
          <w:color w:val="3367D6"/>
          <w:sz w:val="20"/>
          <w:szCs w:val="20"/>
        </w:rPr>
      </w:pPr>
      <w:r>
        <w:rPr>
          <w:rFonts w:ascii="Roboto Mono" w:eastAsia="Roboto Mono" w:hAnsi="Roboto Mono" w:cs="Roboto Mono"/>
          <w:b/>
          <w:noProof/>
          <w:color w:val="3367D6"/>
          <w:sz w:val="20"/>
          <w:szCs w:val="20"/>
        </w:rPr>
        <w:drawing>
          <wp:inline distT="114300" distB="114300" distL="114300" distR="114300" wp14:anchorId="171049F1" wp14:editId="171049F2">
            <wp:extent cx="5943600" cy="342900"/>
            <wp:effectExtent l="0" t="0" r="0" b="0"/>
            <wp:docPr id="7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5943600" cy="342900"/>
                    </a:xfrm>
                    <a:prstGeom prst="rect">
                      <a:avLst/>
                    </a:prstGeom>
                    <a:ln/>
                  </pic:spPr>
                </pic:pic>
              </a:graphicData>
            </a:graphic>
          </wp:inline>
        </w:drawing>
      </w:r>
    </w:p>
    <w:p w14:paraId="17104876" w14:textId="77777777" w:rsidR="00DB1CC5" w:rsidRDefault="00DB1CC5">
      <w:pPr>
        <w:shd w:val="clear" w:color="auto" w:fill="FFFFFE"/>
        <w:spacing w:line="320" w:lineRule="auto"/>
        <w:rPr>
          <w:rFonts w:ascii="Roboto Mono" w:eastAsia="Roboto Mono" w:hAnsi="Roboto Mono" w:cs="Roboto Mono"/>
          <w:b/>
          <w:color w:val="3367D6"/>
          <w:sz w:val="20"/>
          <w:szCs w:val="20"/>
        </w:rPr>
      </w:pPr>
    </w:p>
    <w:p w14:paraId="17104877" w14:textId="77777777" w:rsidR="00DB1CC5" w:rsidRDefault="00DB1CC5">
      <w:pPr>
        <w:shd w:val="clear" w:color="auto" w:fill="FFFFFE"/>
        <w:spacing w:line="320" w:lineRule="auto"/>
        <w:rPr>
          <w:rFonts w:ascii="Roboto Mono" w:eastAsia="Roboto Mono" w:hAnsi="Roboto Mono" w:cs="Roboto Mono"/>
          <w:b/>
          <w:color w:val="202124"/>
          <w:sz w:val="24"/>
          <w:szCs w:val="24"/>
        </w:rPr>
      </w:pPr>
    </w:p>
    <w:p w14:paraId="17104878" w14:textId="77777777" w:rsidR="00DB1CC5" w:rsidRDefault="00AB756A">
      <w:pPr>
        <w:numPr>
          <w:ilvl w:val="0"/>
          <w:numId w:val="10"/>
        </w:numPr>
        <w:shd w:val="clear" w:color="auto" w:fill="FFFFFE"/>
        <w:spacing w:line="320" w:lineRule="auto"/>
        <w:rPr>
          <w:rFonts w:ascii="Roboto Mono" w:eastAsia="Roboto Mono" w:hAnsi="Roboto Mono" w:cs="Roboto Mono"/>
          <w:b/>
          <w:color w:val="202124"/>
          <w:sz w:val="24"/>
          <w:szCs w:val="24"/>
        </w:rPr>
      </w:pPr>
      <w:r>
        <w:rPr>
          <w:rFonts w:ascii="Roboto Mono" w:eastAsia="Roboto Mono" w:hAnsi="Roboto Mono" w:cs="Roboto Mono"/>
          <w:b/>
          <w:color w:val="202124"/>
          <w:sz w:val="24"/>
          <w:szCs w:val="24"/>
        </w:rPr>
        <w:t xml:space="preserve">2.c. Get the demographic information for that </w:t>
      </w:r>
    </w:p>
    <w:p w14:paraId="17104879" w14:textId="77777777" w:rsidR="00DB1CC5" w:rsidRDefault="00AB756A">
      <w:pPr>
        <w:shd w:val="clear" w:color="auto" w:fill="FFFFFE"/>
        <w:spacing w:line="360" w:lineRule="auto"/>
        <w:rPr>
          <w:rFonts w:ascii="Roboto Mono" w:eastAsia="Roboto Mono" w:hAnsi="Roboto Mono" w:cs="Roboto Mono"/>
          <w:b/>
          <w:color w:val="37474F"/>
          <w:sz w:val="20"/>
          <w:szCs w:val="20"/>
        </w:rPr>
      </w:pPr>
      <w:r>
        <w:rPr>
          <w:rFonts w:ascii="Roboto Mono" w:eastAsia="Roboto Mono" w:hAnsi="Roboto Mono" w:cs="Roboto Mono"/>
          <w:b/>
          <w:color w:val="3367D6"/>
          <w:sz w:val="20"/>
          <w:szCs w:val="20"/>
        </w:rPr>
        <w:t>select</w:t>
      </w:r>
      <w:r>
        <w:rPr>
          <w:rFonts w:ascii="Roboto Mono" w:eastAsia="Roboto Mono" w:hAnsi="Roboto Mono" w:cs="Roboto Mono"/>
          <w:b/>
          <w:color w:val="37474F"/>
          <w:sz w:val="20"/>
          <w:szCs w:val="20"/>
        </w:rPr>
        <w:t>*</w:t>
      </w:r>
    </w:p>
    <w:p w14:paraId="1710487A" w14:textId="77777777" w:rsidR="00DB1CC5" w:rsidRDefault="00AB756A">
      <w:pPr>
        <w:shd w:val="clear" w:color="auto" w:fill="FFFFFE"/>
        <w:spacing w:line="360" w:lineRule="auto"/>
        <w:rPr>
          <w:rFonts w:ascii="Roboto Mono" w:eastAsia="Roboto Mono" w:hAnsi="Roboto Mono" w:cs="Roboto Mono"/>
          <w:b/>
          <w:color w:val="0D904F"/>
          <w:sz w:val="20"/>
          <w:szCs w:val="20"/>
        </w:rPr>
      </w:pPr>
      <w:r>
        <w:rPr>
          <w:rFonts w:ascii="Roboto Mono" w:eastAsia="Roboto Mono" w:hAnsi="Roboto Mono" w:cs="Roboto Mono"/>
          <w:b/>
          <w:color w:val="3367D6"/>
          <w:sz w:val="20"/>
          <w:szCs w:val="20"/>
        </w:rPr>
        <w:t>from</w:t>
      </w:r>
      <w:r>
        <w:rPr>
          <w:rFonts w:ascii="Roboto Mono" w:eastAsia="Roboto Mono" w:hAnsi="Roboto Mono" w:cs="Roboto Mono"/>
          <w:b/>
          <w:color w:val="37474F"/>
          <w:sz w:val="20"/>
          <w:szCs w:val="20"/>
        </w:rPr>
        <w:t xml:space="preserve"> </w:t>
      </w:r>
      <w:r>
        <w:rPr>
          <w:rFonts w:ascii="Roboto Mono" w:eastAsia="Roboto Mono" w:hAnsi="Roboto Mono" w:cs="Roboto Mono"/>
          <w:b/>
          <w:color w:val="0D904F"/>
          <w:sz w:val="20"/>
          <w:szCs w:val="20"/>
        </w:rPr>
        <w:t>`</w:t>
      </w:r>
      <w:proofErr w:type="spellStart"/>
      <w:r>
        <w:rPr>
          <w:rFonts w:ascii="Roboto Mono" w:eastAsia="Roboto Mono" w:hAnsi="Roboto Mono" w:cs="Roboto Mono"/>
          <w:b/>
          <w:color w:val="0D904F"/>
          <w:sz w:val="20"/>
          <w:szCs w:val="20"/>
        </w:rPr>
        <w:t>dunnhumbysql.complete.hh_demographic</w:t>
      </w:r>
      <w:proofErr w:type="spellEnd"/>
      <w:r>
        <w:rPr>
          <w:rFonts w:ascii="Roboto Mono" w:eastAsia="Roboto Mono" w:hAnsi="Roboto Mono" w:cs="Roboto Mono"/>
          <w:b/>
          <w:color w:val="0D904F"/>
          <w:sz w:val="20"/>
          <w:szCs w:val="20"/>
        </w:rPr>
        <w:t>`</w:t>
      </w:r>
    </w:p>
    <w:p w14:paraId="1710487B" w14:textId="77777777" w:rsidR="00DB1CC5" w:rsidRDefault="00AB756A">
      <w:pPr>
        <w:shd w:val="clear" w:color="auto" w:fill="FFFFFE"/>
        <w:spacing w:line="360" w:lineRule="auto"/>
        <w:rPr>
          <w:rFonts w:ascii="Roboto Mono" w:eastAsia="Roboto Mono" w:hAnsi="Roboto Mono" w:cs="Roboto Mono"/>
          <w:b/>
          <w:color w:val="37474F"/>
          <w:sz w:val="20"/>
          <w:szCs w:val="20"/>
        </w:rPr>
      </w:pPr>
      <w:r>
        <w:rPr>
          <w:rFonts w:ascii="Roboto Mono" w:eastAsia="Roboto Mono" w:hAnsi="Roboto Mono" w:cs="Roboto Mono"/>
          <w:b/>
          <w:color w:val="3367D6"/>
          <w:sz w:val="20"/>
          <w:szCs w:val="20"/>
        </w:rPr>
        <w:t>where</w:t>
      </w:r>
      <w:r>
        <w:rPr>
          <w:rFonts w:ascii="Roboto Mono" w:eastAsia="Roboto Mono" w:hAnsi="Roboto Mono" w:cs="Roboto Mono"/>
          <w:b/>
          <w:color w:val="37474F"/>
          <w:sz w:val="20"/>
          <w:szCs w:val="20"/>
        </w:rPr>
        <w:t xml:space="preserve"> </w:t>
      </w:r>
      <w:proofErr w:type="spellStart"/>
      <w:r>
        <w:rPr>
          <w:rFonts w:ascii="Roboto Mono" w:eastAsia="Roboto Mono" w:hAnsi="Roboto Mono" w:cs="Roboto Mono"/>
          <w:b/>
          <w:color w:val="800000"/>
          <w:sz w:val="20"/>
          <w:szCs w:val="20"/>
        </w:rPr>
        <w:t>household_key</w:t>
      </w:r>
      <w:proofErr w:type="spellEnd"/>
      <w:r>
        <w:rPr>
          <w:rFonts w:ascii="Roboto Mono" w:eastAsia="Roboto Mono" w:hAnsi="Roboto Mono" w:cs="Roboto Mono"/>
          <w:b/>
          <w:color w:val="37474F"/>
          <w:sz w:val="20"/>
          <w:szCs w:val="20"/>
        </w:rPr>
        <w:t xml:space="preserve"> =(</w:t>
      </w:r>
    </w:p>
    <w:p w14:paraId="1710487C" w14:textId="77777777" w:rsidR="00DB1CC5" w:rsidRDefault="00AB756A">
      <w:pPr>
        <w:shd w:val="clear" w:color="auto" w:fill="FFFFFE"/>
        <w:spacing w:line="360" w:lineRule="auto"/>
        <w:rPr>
          <w:rFonts w:ascii="Roboto Mono" w:eastAsia="Roboto Mono" w:hAnsi="Roboto Mono" w:cs="Roboto Mono"/>
          <w:b/>
          <w:color w:val="37474F"/>
          <w:sz w:val="20"/>
          <w:szCs w:val="20"/>
        </w:rPr>
      </w:pPr>
      <w:r>
        <w:rPr>
          <w:rFonts w:ascii="Roboto Mono" w:eastAsia="Roboto Mono" w:hAnsi="Roboto Mono" w:cs="Roboto Mono"/>
          <w:b/>
          <w:color w:val="3367D6"/>
          <w:sz w:val="20"/>
          <w:szCs w:val="20"/>
        </w:rPr>
        <w:t>select</w:t>
      </w:r>
      <w:r>
        <w:rPr>
          <w:rFonts w:ascii="Roboto Mono" w:eastAsia="Roboto Mono" w:hAnsi="Roboto Mono" w:cs="Roboto Mono"/>
          <w:b/>
          <w:color w:val="37474F"/>
          <w:sz w:val="20"/>
          <w:szCs w:val="20"/>
        </w:rPr>
        <w:t xml:space="preserve"> </w:t>
      </w:r>
      <w:proofErr w:type="spellStart"/>
      <w:r>
        <w:rPr>
          <w:rFonts w:ascii="Roboto Mono" w:eastAsia="Roboto Mono" w:hAnsi="Roboto Mono" w:cs="Roboto Mono"/>
          <w:b/>
          <w:color w:val="37474F"/>
          <w:sz w:val="20"/>
          <w:szCs w:val="20"/>
        </w:rPr>
        <w:t>d.household_key</w:t>
      </w:r>
      <w:proofErr w:type="spellEnd"/>
    </w:p>
    <w:p w14:paraId="1710487D" w14:textId="77777777" w:rsidR="00DB1CC5" w:rsidRDefault="00AB756A">
      <w:pPr>
        <w:shd w:val="clear" w:color="auto" w:fill="FFFFFE"/>
        <w:spacing w:line="360" w:lineRule="auto"/>
        <w:rPr>
          <w:rFonts w:ascii="Roboto Mono" w:eastAsia="Roboto Mono" w:hAnsi="Roboto Mono" w:cs="Roboto Mono"/>
          <w:b/>
          <w:color w:val="37474F"/>
          <w:sz w:val="20"/>
          <w:szCs w:val="20"/>
        </w:rPr>
      </w:pPr>
      <w:r>
        <w:rPr>
          <w:rFonts w:ascii="Roboto Mono" w:eastAsia="Roboto Mono" w:hAnsi="Roboto Mono" w:cs="Roboto Mono"/>
          <w:b/>
          <w:color w:val="3367D6"/>
          <w:sz w:val="20"/>
          <w:szCs w:val="20"/>
        </w:rPr>
        <w:t>from</w:t>
      </w:r>
      <w:r>
        <w:rPr>
          <w:rFonts w:ascii="Roboto Mono" w:eastAsia="Roboto Mono" w:hAnsi="Roboto Mono" w:cs="Roboto Mono"/>
          <w:b/>
          <w:color w:val="37474F"/>
          <w:sz w:val="20"/>
          <w:szCs w:val="20"/>
        </w:rPr>
        <w:t xml:space="preserve"> </w:t>
      </w:r>
      <w:r>
        <w:rPr>
          <w:rFonts w:ascii="Roboto Mono" w:eastAsia="Roboto Mono" w:hAnsi="Roboto Mono" w:cs="Roboto Mono"/>
          <w:b/>
          <w:color w:val="0D904F"/>
          <w:sz w:val="20"/>
          <w:szCs w:val="20"/>
        </w:rPr>
        <w:t>`</w:t>
      </w:r>
      <w:proofErr w:type="spellStart"/>
      <w:r>
        <w:rPr>
          <w:rFonts w:ascii="Roboto Mono" w:eastAsia="Roboto Mono" w:hAnsi="Roboto Mono" w:cs="Roboto Mono"/>
          <w:b/>
          <w:color w:val="0D904F"/>
          <w:sz w:val="20"/>
          <w:szCs w:val="20"/>
        </w:rPr>
        <w:t>dunnhumbysql.complete.transaction_data</w:t>
      </w:r>
      <w:proofErr w:type="spellEnd"/>
      <w:r>
        <w:rPr>
          <w:rFonts w:ascii="Roboto Mono" w:eastAsia="Roboto Mono" w:hAnsi="Roboto Mono" w:cs="Roboto Mono"/>
          <w:b/>
          <w:color w:val="0D904F"/>
          <w:sz w:val="20"/>
          <w:szCs w:val="20"/>
        </w:rPr>
        <w:t>`</w:t>
      </w:r>
      <w:r>
        <w:rPr>
          <w:rFonts w:ascii="Roboto Mono" w:eastAsia="Roboto Mono" w:hAnsi="Roboto Mono" w:cs="Roboto Mono"/>
          <w:b/>
          <w:color w:val="37474F"/>
          <w:sz w:val="20"/>
          <w:szCs w:val="20"/>
        </w:rPr>
        <w:t xml:space="preserve"> t</w:t>
      </w:r>
    </w:p>
    <w:p w14:paraId="1710487E" w14:textId="77777777" w:rsidR="00DB1CC5" w:rsidRDefault="00AB756A">
      <w:pPr>
        <w:shd w:val="clear" w:color="auto" w:fill="FFFFFE"/>
        <w:spacing w:line="360" w:lineRule="auto"/>
        <w:rPr>
          <w:rFonts w:ascii="Roboto Mono" w:eastAsia="Roboto Mono" w:hAnsi="Roboto Mono" w:cs="Roboto Mono"/>
          <w:b/>
          <w:color w:val="37474F"/>
          <w:sz w:val="20"/>
          <w:szCs w:val="20"/>
        </w:rPr>
      </w:pPr>
      <w:r>
        <w:rPr>
          <w:rFonts w:ascii="Roboto Mono" w:eastAsia="Roboto Mono" w:hAnsi="Roboto Mono" w:cs="Roboto Mono"/>
          <w:b/>
          <w:color w:val="3367D6"/>
          <w:sz w:val="20"/>
          <w:szCs w:val="20"/>
        </w:rPr>
        <w:t>inner</w:t>
      </w:r>
      <w:r>
        <w:rPr>
          <w:rFonts w:ascii="Roboto Mono" w:eastAsia="Roboto Mono" w:hAnsi="Roboto Mono" w:cs="Roboto Mono"/>
          <w:b/>
          <w:color w:val="37474F"/>
          <w:sz w:val="20"/>
          <w:szCs w:val="20"/>
        </w:rPr>
        <w:t xml:space="preserve"> </w:t>
      </w:r>
      <w:r>
        <w:rPr>
          <w:rFonts w:ascii="Roboto Mono" w:eastAsia="Roboto Mono" w:hAnsi="Roboto Mono" w:cs="Roboto Mono"/>
          <w:b/>
          <w:color w:val="3367D6"/>
          <w:sz w:val="20"/>
          <w:szCs w:val="20"/>
        </w:rPr>
        <w:t>join</w:t>
      </w:r>
      <w:r>
        <w:rPr>
          <w:rFonts w:ascii="Roboto Mono" w:eastAsia="Roboto Mono" w:hAnsi="Roboto Mono" w:cs="Roboto Mono"/>
          <w:b/>
          <w:color w:val="37474F"/>
          <w:sz w:val="20"/>
          <w:szCs w:val="20"/>
        </w:rPr>
        <w:t xml:space="preserve"> </w:t>
      </w:r>
      <w:r>
        <w:rPr>
          <w:rFonts w:ascii="Roboto Mono" w:eastAsia="Roboto Mono" w:hAnsi="Roboto Mono" w:cs="Roboto Mono"/>
          <w:b/>
          <w:color w:val="0D904F"/>
          <w:sz w:val="20"/>
          <w:szCs w:val="20"/>
        </w:rPr>
        <w:t>`</w:t>
      </w:r>
      <w:proofErr w:type="spellStart"/>
      <w:r>
        <w:rPr>
          <w:rFonts w:ascii="Roboto Mono" w:eastAsia="Roboto Mono" w:hAnsi="Roboto Mono" w:cs="Roboto Mono"/>
          <w:b/>
          <w:color w:val="0D904F"/>
          <w:sz w:val="20"/>
          <w:szCs w:val="20"/>
        </w:rPr>
        <w:t>dunnhumbysql.complete.hh_demographic</w:t>
      </w:r>
      <w:proofErr w:type="spellEnd"/>
      <w:r>
        <w:rPr>
          <w:rFonts w:ascii="Roboto Mono" w:eastAsia="Roboto Mono" w:hAnsi="Roboto Mono" w:cs="Roboto Mono"/>
          <w:b/>
          <w:color w:val="0D904F"/>
          <w:sz w:val="20"/>
          <w:szCs w:val="20"/>
        </w:rPr>
        <w:t>`</w:t>
      </w:r>
      <w:r>
        <w:rPr>
          <w:rFonts w:ascii="Roboto Mono" w:eastAsia="Roboto Mono" w:hAnsi="Roboto Mono" w:cs="Roboto Mono"/>
          <w:b/>
          <w:color w:val="37474F"/>
          <w:sz w:val="20"/>
          <w:szCs w:val="20"/>
        </w:rPr>
        <w:t xml:space="preserve"> d</w:t>
      </w:r>
    </w:p>
    <w:p w14:paraId="1710487F" w14:textId="77777777" w:rsidR="00DB1CC5" w:rsidRDefault="00AB756A">
      <w:pPr>
        <w:shd w:val="clear" w:color="auto" w:fill="FFFFFE"/>
        <w:spacing w:line="360" w:lineRule="auto"/>
        <w:rPr>
          <w:rFonts w:ascii="Roboto Mono" w:eastAsia="Roboto Mono" w:hAnsi="Roboto Mono" w:cs="Roboto Mono"/>
          <w:b/>
          <w:color w:val="37474F"/>
          <w:sz w:val="20"/>
          <w:szCs w:val="20"/>
        </w:rPr>
      </w:pPr>
      <w:r>
        <w:rPr>
          <w:rFonts w:ascii="Roboto Mono" w:eastAsia="Roboto Mono" w:hAnsi="Roboto Mono" w:cs="Roboto Mono"/>
          <w:b/>
          <w:color w:val="3367D6"/>
          <w:sz w:val="20"/>
          <w:szCs w:val="20"/>
        </w:rPr>
        <w:t>on</w:t>
      </w:r>
      <w:r>
        <w:rPr>
          <w:rFonts w:ascii="Roboto Mono" w:eastAsia="Roboto Mono" w:hAnsi="Roboto Mono" w:cs="Roboto Mono"/>
          <w:b/>
          <w:color w:val="37474F"/>
          <w:sz w:val="20"/>
          <w:szCs w:val="20"/>
        </w:rPr>
        <w:t xml:space="preserve"> </w:t>
      </w:r>
      <w:proofErr w:type="spellStart"/>
      <w:r>
        <w:rPr>
          <w:rFonts w:ascii="Roboto Mono" w:eastAsia="Roboto Mono" w:hAnsi="Roboto Mono" w:cs="Roboto Mono"/>
          <w:b/>
          <w:color w:val="37474F"/>
          <w:sz w:val="20"/>
          <w:szCs w:val="20"/>
        </w:rPr>
        <w:t>d.</w:t>
      </w:r>
      <w:r>
        <w:rPr>
          <w:rFonts w:ascii="Roboto Mono" w:eastAsia="Roboto Mono" w:hAnsi="Roboto Mono" w:cs="Roboto Mono"/>
          <w:b/>
          <w:color w:val="800000"/>
          <w:sz w:val="20"/>
          <w:szCs w:val="20"/>
        </w:rPr>
        <w:t>household_key</w:t>
      </w:r>
      <w:proofErr w:type="spellEnd"/>
      <w:r>
        <w:rPr>
          <w:rFonts w:ascii="Roboto Mono" w:eastAsia="Roboto Mono" w:hAnsi="Roboto Mono" w:cs="Roboto Mono"/>
          <w:b/>
          <w:color w:val="37474F"/>
          <w:sz w:val="20"/>
          <w:szCs w:val="20"/>
        </w:rPr>
        <w:t>=</w:t>
      </w:r>
      <w:proofErr w:type="spellStart"/>
      <w:r>
        <w:rPr>
          <w:rFonts w:ascii="Roboto Mono" w:eastAsia="Roboto Mono" w:hAnsi="Roboto Mono" w:cs="Roboto Mono"/>
          <w:b/>
          <w:color w:val="37474F"/>
          <w:sz w:val="20"/>
          <w:szCs w:val="20"/>
        </w:rPr>
        <w:t>t.household_key</w:t>
      </w:r>
      <w:proofErr w:type="spellEnd"/>
    </w:p>
    <w:p w14:paraId="17104880" w14:textId="77777777" w:rsidR="00DB1CC5" w:rsidRDefault="00AB756A">
      <w:pPr>
        <w:shd w:val="clear" w:color="auto" w:fill="FFFFFE"/>
        <w:spacing w:line="360" w:lineRule="auto"/>
        <w:rPr>
          <w:rFonts w:ascii="Roboto Mono" w:eastAsia="Roboto Mono" w:hAnsi="Roboto Mono" w:cs="Roboto Mono"/>
          <w:b/>
          <w:color w:val="37474F"/>
          <w:sz w:val="20"/>
          <w:szCs w:val="20"/>
        </w:rPr>
      </w:pPr>
      <w:r>
        <w:rPr>
          <w:rFonts w:ascii="Roboto Mono" w:eastAsia="Roboto Mono" w:hAnsi="Roboto Mono" w:cs="Roboto Mono"/>
          <w:b/>
          <w:color w:val="3367D6"/>
          <w:sz w:val="20"/>
          <w:szCs w:val="20"/>
        </w:rPr>
        <w:t>group</w:t>
      </w:r>
      <w:r>
        <w:rPr>
          <w:rFonts w:ascii="Roboto Mono" w:eastAsia="Roboto Mono" w:hAnsi="Roboto Mono" w:cs="Roboto Mono"/>
          <w:b/>
          <w:color w:val="37474F"/>
          <w:sz w:val="20"/>
          <w:szCs w:val="20"/>
        </w:rPr>
        <w:t xml:space="preserve"> </w:t>
      </w:r>
      <w:r>
        <w:rPr>
          <w:rFonts w:ascii="Roboto Mono" w:eastAsia="Roboto Mono" w:hAnsi="Roboto Mono" w:cs="Roboto Mono"/>
          <w:b/>
          <w:color w:val="3367D6"/>
          <w:sz w:val="20"/>
          <w:szCs w:val="20"/>
        </w:rPr>
        <w:t>by</w:t>
      </w:r>
      <w:r>
        <w:rPr>
          <w:rFonts w:ascii="Roboto Mono" w:eastAsia="Roboto Mono" w:hAnsi="Roboto Mono" w:cs="Roboto Mono"/>
          <w:b/>
          <w:color w:val="37474F"/>
          <w:sz w:val="20"/>
          <w:szCs w:val="20"/>
        </w:rPr>
        <w:t xml:space="preserve"> </w:t>
      </w:r>
      <w:proofErr w:type="spellStart"/>
      <w:r>
        <w:rPr>
          <w:rFonts w:ascii="Roboto Mono" w:eastAsia="Roboto Mono" w:hAnsi="Roboto Mono" w:cs="Roboto Mono"/>
          <w:b/>
          <w:color w:val="37474F"/>
          <w:sz w:val="20"/>
          <w:szCs w:val="20"/>
        </w:rPr>
        <w:t>household_key</w:t>
      </w:r>
      <w:proofErr w:type="spellEnd"/>
    </w:p>
    <w:p w14:paraId="17104881" w14:textId="77777777" w:rsidR="00DB1CC5" w:rsidRDefault="00AB756A">
      <w:pPr>
        <w:shd w:val="clear" w:color="auto" w:fill="FFFFFE"/>
        <w:spacing w:line="360" w:lineRule="auto"/>
        <w:rPr>
          <w:rFonts w:ascii="Roboto Mono" w:eastAsia="Roboto Mono" w:hAnsi="Roboto Mono" w:cs="Roboto Mono"/>
          <w:b/>
          <w:color w:val="3367D6"/>
          <w:sz w:val="20"/>
          <w:szCs w:val="20"/>
        </w:rPr>
      </w:pPr>
      <w:r>
        <w:rPr>
          <w:rFonts w:ascii="Roboto Mono" w:eastAsia="Roboto Mono" w:hAnsi="Roboto Mono" w:cs="Roboto Mono"/>
          <w:b/>
          <w:color w:val="3367D6"/>
          <w:sz w:val="20"/>
          <w:szCs w:val="20"/>
        </w:rPr>
        <w:t>order</w:t>
      </w:r>
      <w:r>
        <w:rPr>
          <w:rFonts w:ascii="Roboto Mono" w:eastAsia="Roboto Mono" w:hAnsi="Roboto Mono" w:cs="Roboto Mono"/>
          <w:b/>
          <w:color w:val="37474F"/>
          <w:sz w:val="20"/>
          <w:szCs w:val="20"/>
        </w:rPr>
        <w:t xml:space="preserve"> </w:t>
      </w:r>
      <w:r>
        <w:rPr>
          <w:rFonts w:ascii="Roboto Mono" w:eastAsia="Roboto Mono" w:hAnsi="Roboto Mono" w:cs="Roboto Mono"/>
          <w:b/>
          <w:color w:val="3367D6"/>
          <w:sz w:val="20"/>
          <w:szCs w:val="20"/>
        </w:rPr>
        <w:t>by</w:t>
      </w:r>
      <w:r>
        <w:rPr>
          <w:rFonts w:ascii="Roboto Mono" w:eastAsia="Roboto Mono" w:hAnsi="Roboto Mono" w:cs="Roboto Mono"/>
          <w:b/>
          <w:color w:val="37474F"/>
          <w:sz w:val="20"/>
          <w:szCs w:val="20"/>
        </w:rPr>
        <w:t xml:space="preserve"> </w:t>
      </w:r>
      <w:r>
        <w:rPr>
          <w:rFonts w:ascii="Roboto Mono" w:eastAsia="Roboto Mono" w:hAnsi="Roboto Mono" w:cs="Roboto Mono"/>
          <w:b/>
          <w:color w:val="3367D6"/>
          <w:sz w:val="20"/>
          <w:szCs w:val="20"/>
        </w:rPr>
        <w:t>sum</w:t>
      </w:r>
      <w:r>
        <w:rPr>
          <w:rFonts w:ascii="Roboto Mono" w:eastAsia="Roboto Mono" w:hAnsi="Roboto Mono" w:cs="Roboto Mono"/>
          <w:b/>
          <w:color w:val="37474F"/>
          <w:sz w:val="20"/>
          <w:szCs w:val="20"/>
        </w:rPr>
        <w:t xml:space="preserve">(SALES_VALUE) </w:t>
      </w:r>
      <w:r>
        <w:rPr>
          <w:rFonts w:ascii="Roboto Mono" w:eastAsia="Roboto Mono" w:hAnsi="Roboto Mono" w:cs="Roboto Mono"/>
          <w:b/>
          <w:color w:val="3367D6"/>
          <w:sz w:val="20"/>
          <w:szCs w:val="20"/>
        </w:rPr>
        <w:t>desc</w:t>
      </w:r>
    </w:p>
    <w:p w14:paraId="17104882" w14:textId="77777777" w:rsidR="00DB1CC5" w:rsidRDefault="00AB756A">
      <w:pPr>
        <w:shd w:val="clear" w:color="auto" w:fill="FFFFFE"/>
        <w:spacing w:line="36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limit</w:t>
      </w:r>
      <w:r>
        <w:rPr>
          <w:rFonts w:ascii="Roboto Mono" w:eastAsia="Roboto Mono" w:hAnsi="Roboto Mono" w:cs="Roboto Mono"/>
          <w:b/>
          <w:color w:val="37474F"/>
          <w:sz w:val="20"/>
          <w:szCs w:val="20"/>
        </w:rPr>
        <w:t xml:space="preserve"> </w:t>
      </w:r>
      <w:r>
        <w:rPr>
          <w:rFonts w:ascii="Roboto Mono" w:eastAsia="Roboto Mono" w:hAnsi="Roboto Mono" w:cs="Roboto Mono"/>
          <w:b/>
          <w:color w:val="F4511E"/>
          <w:sz w:val="20"/>
          <w:szCs w:val="20"/>
        </w:rPr>
        <w:t>1</w:t>
      </w:r>
    </w:p>
    <w:p w14:paraId="17104883" w14:textId="77777777" w:rsidR="00DB1CC5" w:rsidRDefault="00AB756A">
      <w:pPr>
        <w:shd w:val="clear" w:color="auto" w:fill="FFFFFE"/>
        <w:spacing w:line="360" w:lineRule="auto"/>
        <w:rPr>
          <w:rFonts w:ascii="Roboto Mono" w:eastAsia="Roboto Mono" w:hAnsi="Roboto Mono" w:cs="Roboto Mono"/>
          <w:b/>
          <w:color w:val="37474F"/>
          <w:sz w:val="20"/>
          <w:szCs w:val="20"/>
        </w:rPr>
      </w:pPr>
      <w:r>
        <w:rPr>
          <w:rFonts w:ascii="Roboto Mono" w:eastAsia="Roboto Mono" w:hAnsi="Roboto Mono" w:cs="Roboto Mono"/>
          <w:b/>
          <w:color w:val="37474F"/>
          <w:sz w:val="20"/>
          <w:szCs w:val="20"/>
        </w:rPr>
        <w:t>)</w:t>
      </w:r>
    </w:p>
    <w:p w14:paraId="17104884" w14:textId="77777777" w:rsidR="00DB1CC5" w:rsidRDefault="00DB1CC5">
      <w:pPr>
        <w:shd w:val="clear" w:color="auto" w:fill="FFFFFE"/>
        <w:spacing w:line="360" w:lineRule="auto"/>
        <w:rPr>
          <w:rFonts w:ascii="Roboto Mono" w:eastAsia="Roboto Mono" w:hAnsi="Roboto Mono" w:cs="Roboto Mono"/>
          <w:b/>
          <w:color w:val="3367D6"/>
          <w:sz w:val="20"/>
          <w:szCs w:val="20"/>
        </w:rPr>
      </w:pPr>
    </w:p>
    <w:p w14:paraId="17104885" w14:textId="77777777" w:rsidR="00DB1CC5" w:rsidRDefault="00DB1CC5">
      <w:pPr>
        <w:shd w:val="clear" w:color="auto" w:fill="FFFFFE"/>
        <w:spacing w:line="320" w:lineRule="auto"/>
        <w:rPr>
          <w:rFonts w:ascii="Roboto Mono" w:eastAsia="Roboto Mono" w:hAnsi="Roboto Mono" w:cs="Roboto Mono"/>
          <w:b/>
          <w:color w:val="3367D6"/>
          <w:sz w:val="20"/>
          <w:szCs w:val="20"/>
        </w:rPr>
      </w:pPr>
    </w:p>
    <w:p w14:paraId="17104886" w14:textId="77777777" w:rsidR="00DB1CC5" w:rsidRDefault="00AB756A">
      <w:pPr>
        <w:shd w:val="clear" w:color="auto" w:fill="FFFFFE"/>
        <w:spacing w:line="320" w:lineRule="auto"/>
        <w:rPr>
          <w:rFonts w:ascii="Roboto Mono" w:eastAsia="Roboto Mono" w:hAnsi="Roboto Mono" w:cs="Roboto Mono"/>
          <w:b/>
          <w:color w:val="202124"/>
          <w:sz w:val="24"/>
          <w:szCs w:val="24"/>
        </w:rPr>
      </w:pPr>
      <w:r>
        <w:rPr>
          <w:rFonts w:ascii="Roboto Mono" w:eastAsia="Roboto Mono" w:hAnsi="Roboto Mono" w:cs="Roboto Mono"/>
          <w:b/>
          <w:noProof/>
          <w:color w:val="202124"/>
          <w:sz w:val="24"/>
          <w:szCs w:val="24"/>
        </w:rPr>
        <w:drawing>
          <wp:inline distT="114300" distB="114300" distL="114300" distR="114300" wp14:anchorId="171049F3" wp14:editId="171049F4">
            <wp:extent cx="5943600" cy="368300"/>
            <wp:effectExtent l="0" t="0" r="0" b="0"/>
            <wp:docPr id="5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5943600" cy="368300"/>
                    </a:xfrm>
                    <a:prstGeom prst="rect">
                      <a:avLst/>
                    </a:prstGeom>
                    <a:ln/>
                  </pic:spPr>
                </pic:pic>
              </a:graphicData>
            </a:graphic>
          </wp:inline>
        </w:drawing>
      </w:r>
    </w:p>
    <w:p w14:paraId="17104887" w14:textId="77777777" w:rsidR="00DB1CC5" w:rsidRDefault="00AB756A">
      <w:pPr>
        <w:numPr>
          <w:ilvl w:val="0"/>
          <w:numId w:val="22"/>
        </w:numPr>
        <w:shd w:val="clear" w:color="auto" w:fill="FFFFFE"/>
        <w:spacing w:line="320" w:lineRule="auto"/>
        <w:rPr>
          <w:rFonts w:ascii="Roboto Mono" w:eastAsia="Roboto Mono" w:hAnsi="Roboto Mono" w:cs="Roboto Mono"/>
          <w:b/>
          <w:color w:val="202124"/>
          <w:sz w:val="24"/>
          <w:szCs w:val="24"/>
        </w:rPr>
      </w:pPr>
      <w:r>
        <w:rPr>
          <w:rFonts w:ascii="Roboto Mono" w:eastAsia="Roboto Mono" w:hAnsi="Roboto Mono" w:cs="Roboto Mono"/>
          <w:b/>
          <w:color w:val="202124"/>
          <w:sz w:val="24"/>
          <w:szCs w:val="24"/>
        </w:rPr>
        <w:t>2.d. What products does the top spender buys the most?</w:t>
      </w:r>
    </w:p>
    <w:p w14:paraId="17104888" w14:textId="77777777" w:rsidR="00DB1CC5" w:rsidRDefault="00AB756A">
      <w:pPr>
        <w:shd w:val="clear" w:color="auto" w:fill="FFFFFE"/>
        <w:spacing w:line="32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select</w:t>
      </w:r>
      <w:r>
        <w:rPr>
          <w:rFonts w:ascii="Roboto Mono" w:eastAsia="Roboto Mono" w:hAnsi="Roboto Mono" w:cs="Roboto Mono"/>
          <w:b/>
          <w:color w:val="F4511E"/>
          <w:sz w:val="20"/>
          <w:szCs w:val="20"/>
        </w:rPr>
        <w:t xml:space="preserve"> </w:t>
      </w:r>
      <w:proofErr w:type="spellStart"/>
      <w:r>
        <w:rPr>
          <w:rFonts w:ascii="Roboto Mono" w:eastAsia="Roboto Mono" w:hAnsi="Roboto Mono" w:cs="Roboto Mono"/>
          <w:b/>
          <w:color w:val="F4511E"/>
          <w:sz w:val="20"/>
          <w:szCs w:val="20"/>
        </w:rPr>
        <w:t>household_key</w:t>
      </w:r>
      <w:proofErr w:type="spellEnd"/>
      <w:r>
        <w:rPr>
          <w:rFonts w:ascii="Roboto Mono" w:eastAsia="Roboto Mono" w:hAnsi="Roboto Mono" w:cs="Roboto Mono"/>
          <w:b/>
          <w:color w:val="F4511E"/>
          <w:sz w:val="20"/>
          <w:szCs w:val="20"/>
        </w:rPr>
        <w:t xml:space="preserve">, PRODUCT_ID, </w:t>
      </w:r>
      <w:r>
        <w:rPr>
          <w:rFonts w:ascii="Roboto Mono" w:eastAsia="Roboto Mono" w:hAnsi="Roboto Mono" w:cs="Roboto Mono"/>
          <w:b/>
          <w:color w:val="3367D6"/>
          <w:sz w:val="20"/>
          <w:szCs w:val="20"/>
        </w:rPr>
        <w:t>count</w:t>
      </w:r>
      <w:r>
        <w:rPr>
          <w:rFonts w:ascii="Roboto Mono" w:eastAsia="Roboto Mono" w:hAnsi="Roboto Mono" w:cs="Roboto Mono"/>
          <w:b/>
          <w:color w:val="37474F"/>
          <w:sz w:val="20"/>
          <w:szCs w:val="20"/>
        </w:rPr>
        <w:t>(</w:t>
      </w:r>
      <w:r>
        <w:rPr>
          <w:rFonts w:ascii="Roboto Mono" w:eastAsia="Roboto Mono" w:hAnsi="Roboto Mono" w:cs="Roboto Mono"/>
          <w:b/>
          <w:color w:val="F4511E"/>
          <w:sz w:val="20"/>
          <w:szCs w:val="20"/>
        </w:rPr>
        <w:t>QUANTITY</w:t>
      </w:r>
      <w:r>
        <w:rPr>
          <w:rFonts w:ascii="Roboto Mono" w:eastAsia="Roboto Mono" w:hAnsi="Roboto Mono" w:cs="Roboto Mono"/>
          <w:b/>
          <w:color w:val="37474F"/>
          <w:sz w:val="20"/>
          <w:szCs w:val="20"/>
        </w:rPr>
        <w:t>)</w:t>
      </w:r>
      <w:r>
        <w:rPr>
          <w:rFonts w:ascii="Roboto Mono" w:eastAsia="Roboto Mono" w:hAnsi="Roboto Mono" w:cs="Roboto Mono"/>
          <w:b/>
          <w:color w:val="F4511E"/>
          <w:sz w:val="20"/>
          <w:szCs w:val="20"/>
        </w:rPr>
        <w:t xml:space="preserve"> </w:t>
      </w:r>
      <w:r>
        <w:rPr>
          <w:rFonts w:ascii="Roboto Mono" w:eastAsia="Roboto Mono" w:hAnsi="Roboto Mono" w:cs="Roboto Mono"/>
          <w:b/>
          <w:color w:val="3367D6"/>
          <w:sz w:val="20"/>
          <w:szCs w:val="20"/>
        </w:rPr>
        <w:t>as</w:t>
      </w:r>
      <w:r>
        <w:rPr>
          <w:rFonts w:ascii="Roboto Mono" w:eastAsia="Roboto Mono" w:hAnsi="Roboto Mono" w:cs="Roboto Mono"/>
          <w:b/>
          <w:color w:val="F4511E"/>
          <w:sz w:val="20"/>
          <w:szCs w:val="20"/>
        </w:rPr>
        <w:t xml:space="preserve"> quant</w:t>
      </w:r>
    </w:p>
    <w:p w14:paraId="17104889" w14:textId="77777777" w:rsidR="00DB1CC5" w:rsidRDefault="00AB756A">
      <w:pPr>
        <w:shd w:val="clear" w:color="auto" w:fill="FFFFFE"/>
        <w:spacing w:line="320" w:lineRule="auto"/>
        <w:rPr>
          <w:rFonts w:ascii="Roboto Mono" w:eastAsia="Roboto Mono" w:hAnsi="Roboto Mono" w:cs="Roboto Mono"/>
          <w:b/>
          <w:color w:val="0D904F"/>
          <w:sz w:val="20"/>
          <w:szCs w:val="20"/>
        </w:rPr>
      </w:pPr>
      <w:r>
        <w:rPr>
          <w:rFonts w:ascii="Roboto Mono" w:eastAsia="Roboto Mono" w:hAnsi="Roboto Mono" w:cs="Roboto Mono"/>
          <w:b/>
          <w:color w:val="3367D6"/>
          <w:sz w:val="20"/>
          <w:szCs w:val="20"/>
        </w:rPr>
        <w:t>from</w:t>
      </w:r>
      <w:r>
        <w:rPr>
          <w:rFonts w:ascii="Roboto Mono" w:eastAsia="Roboto Mono" w:hAnsi="Roboto Mono" w:cs="Roboto Mono"/>
          <w:b/>
          <w:color w:val="F4511E"/>
          <w:sz w:val="20"/>
          <w:szCs w:val="20"/>
        </w:rPr>
        <w:t xml:space="preserve"> </w:t>
      </w:r>
      <w:r>
        <w:rPr>
          <w:rFonts w:ascii="Roboto Mono" w:eastAsia="Roboto Mono" w:hAnsi="Roboto Mono" w:cs="Roboto Mono"/>
          <w:b/>
          <w:color w:val="0D904F"/>
          <w:sz w:val="20"/>
          <w:szCs w:val="20"/>
        </w:rPr>
        <w:t>`</w:t>
      </w:r>
      <w:proofErr w:type="spellStart"/>
      <w:r>
        <w:rPr>
          <w:rFonts w:ascii="Roboto Mono" w:eastAsia="Roboto Mono" w:hAnsi="Roboto Mono" w:cs="Roboto Mono"/>
          <w:b/>
          <w:color w:val="0D904F"/>
          <w:sz w:val="20"/>
          <w:szCs w:val="20"/>
        </w:rPr>
        <w:t>dunnhumbysql.complete.transaction_data</w:t>
      </w:r>
      <w:proofErr w:type="spellEnd"/>
      <w:r>
        <w:rPr>
          <w:rFonts w:ascii="Roboto Mono" w:eastAsia="Roboto Mono" w:hAnsi="Roboto Mono" w:cs="Roboto Mono"/>
          <w:b/>
          <w:color w:val="0D904F"/>
          <w:sz w:val="20"/>
          <w:szCs w:val="20"/>
        </w:rPr>
        <w:t>`</w:t>
      </w:r>
    </w:p>
    <w:p w14:paraId="1710488A" w14:textId="77777777" w:rsidR="00DB1CC5" w:rsidRDefault="00AB756A">
      <w:pPr>
        <w:shd w:val="clear" w:color="auto" w:fill="FFFFFE"/>
        <w:spacing w:line="320" w:lineRule="auto"/>
        <w:rPr>
          <w:rFonts w:ascii="Roboto Mono" w:eastAsia="Roboto Mono" w:hAnsi="Roboto Mono" w:cs="Roboto Mono"/>
          <w:b/>
          <w:color w:val="37474F"/>
          <w:sz w:val="20"/>
          <w:szCs w:val="20"/>
        </w:rPr>
      </w:pPr>
      <w:r>
        <w:rPr>
          <w:rFonts w:ascii="Roboto Mono" w:eastAsia="Roboto Mono" w:hAnsi="Roboto Mono" w:cs="Roboto Mono"/>
          <w:b/>
          <w:color w:val="3367D6"/>
          <w:sz w:val="20"/>
          <w:szCs w:val="20"/>
        </w:rPr>
        <w:t>where</w:t>
      </w:r>
      <w:r>
        <w:rPr>
          <w:rFonts w:ascii="Roboto Mono" w:eastAsia="Roboto Mono" w:hAnsi="Roboto Mono" w:cs="Roboto Mono"/>
          <w:b/>
          <w:color w:val="F4511E"/>
          <w:sz w:val="20"/>
          <w:szCs w:val="20"/>
        </w:rPr>
        <w:t xml:space="preserve"> </w:t>
      </w:r>
      <w:proofErr w:type="spellStart"/>
      <w:r>
        <w:rPr>
          <w:rFonts w:ascii="Roboto Mono" w:eastAsia="Roboto Mono" w:hAnsi="Roboto Mono" w:cs="Roboto Mono"/>
          <w:b/>
          <w:color w:val="F4511E"/>
          <w:sz w:val="20"/>
          <w:szCs w:val="20"/>
        </w:rPr>
        <w:t>household_key</w:t>
      </w:r>
      <w:proofErr w:type="spellEnd"/>
      <w:r>
        <w:rPr>
          <w:rFonts w:ascii="Roboto Mono" w:eastAsia="Roboto Mono" w:hAnsi="Roboto Mono" w:cs="Roboto Mono"/>
          <w:b/>
          <w:color w:val="F4511E"/>
          <w:sz w:val="20"/>
          <w:szCs w:val="20"/>
        </w:rPr>
        <w:t xml:space="preserve"> </w:t>
      </w:r>
      <w:r>
        <w:rPr>
          <w:rFonts w:ascii="Roboto Mono" w:eastAsia="Roboto Mono" w:hAnsi="Roboto Mono" w:cs="Roboto Mono"/>
          <w:b/>
          <w:color w:val="3367D6"/>
          <w:sz w:val="20"/>
          <w:szCs w:val="20"/>
        </w:rPr>
        <w:t>in</w:t>
      </w:r>
      <w:r>
        <w:rPr>
          <w:rFonts w:ascii="Roboto Mono" w:eastAsia="Roboto Mono" w:hAnsi="Roboto Mono" w:cs="Roboto Mono"/>
          <w:b/>
          <w:color w:val="37474F"/>
          <w:sz w:val="20"/>
          <w:szCs w:val="20"/>
        </w:rPr>
        <w:t>(</w:t>
      </w:r>
    </w:p>
    <w:p w14:paraId="1710488B" w14:textId="77777777" w:rsidR="00DB1CC5" w:rsidRDefault="00AB756A">
      <w:pPr>
        <w:shd w:val="clear" w:color="auto" w:fill="FFFFFE"/>
        <w:spacing w:line="32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select</w:t>
      </w:r>
      <w:r>
        <w:rPr>
          <w:rFonts w:ascii="Roboto Mono" w:eastAsia="Roboto Mono" w:hAnsi="Roboto Mono" w:cs="Roboto Mono"/>
          <w:b/>
          <w:color w:val="F4511E"/>
          <w:sz w:val="20"/>
          <w:szCs w:val="20"/>
        </w:rPr>
        <w:t xml:space="preserve"> </w:t>
      </w:r>
      <w:proofErr w:type="spellStart"/>
      <w:r>
        <w:rPr>
          <w:rFonts w:ascii="Roboto Mono" w:eastAsia="Roboto Mono" w:hAnsi="Roboto Mono" w:cs="Roboto Mono"/>
          <w:b/>
          <w:color w:val="F4511E"/>
          <w:sz w:val="20"/>
          <w:szCs w:val="20"/>
        </w:rPr>
        <w:t>d.household_key</w:t>
      </w:r>
      <w:proofErr w:type="spellEnd"/>
      <w:r>
        <w:rPr>
          <w:rFonts w:ascii="Roboto Mono" w:eastAsia="Roboto Mono" w:hAnsi="Roboto Mono" w:cs="Roboto Mono"/>
          <w:b/>
          <w:color w:val="F4511E"/>
          <w:sz w:val="20"/>
          <w:szCs w:val="20"/>
        </w:rPr>
        <w:t xml:space="preserve">, </w:t>
      </w:r>
    </w:p>
    <w:p w14:paraId="1710488C" w14:textId="77777777" w:rsidR="00DB1CC5" w:rsidRDefault="00AB756A">
      <w:pPr>
        <w:shd w:val="clear" w:color="auto" w:fill="FFFFFE"/>
        <w:spacing w:line="32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lastRenderedPageBreak/>
        <w:t>from</w:t>
      </w:r>
      <w:r>
        <w:rPr>
          <w:rFonts w:ascii="Roboto Mono" w:eastAsia="Roboto Mono" w:hAnsi="Roboto Mono" w:cs="Roboto Mono"/>
          <w:b/>
          <w:color w:val="F4511E"/>
          <w:sz w:val="20"/>
          <w:szCs w:val="20"/>
        </w:rPr>
        <w:t xml:space="preserve"> </w:t>
      </w:r>
      <w:r>
        <w:rPr>
          <w:rFonts w:ascii="Roboto Mono" w:eastAsia="Roboto Mono" w:hAnsi="Roboto Mono" w:cs="Roboto Mono"/>
          <w:b/>
          <w:color w:val="0D904F"/>
          <w:sz w:val="20"/>
          <w:szCs w:val="20"/>
        </w:rPr>
        <w:t>`</w:t>
      </w:r>
      <w:proofErr w:type="spellStart"/>
      <w:r>
        <w:rPr>
          <w:rFonts w:ascii="Roboto Mono" w:eastAsia="Roboto Mono" w:hAnsi="Roboto Mono" w:cs="Roboto Mono"/>
          <w:b/>
          <w:color w:val="0D904F"/>
          <w:sz w:val="20"/>
          <w:szCs w:val="20"/>
        </w:rPr>
        <w:t>dunnhumbysql.complete.transaction_data</w:t>
      </w:r>
      <w:proofErr w:type="spellEnd"/>
      <w:r>
        <w:rPr>
          <w:rFonts w:ascii="Roboto Mono" w:eastAsia="Roboto Mono" w:hAnsi="Roboto Mono" w:cs="Roboto Mono"/>
          <w:b/>
          <w:color w:val="0D904F"/>
          <w:sz w:val="20"/>
          <w:szCs w:val="20"/>
        </w:rPr>
        <w:t>`</w:t>
      </w:r>
      <w:r>
        <w:rPr>
          <w:rFonts w:ascii="Roboto Mono" w:eastAsia="Roboto Mono" w:hAnsi="Roboto Mono" w:cs="Roboto Mono"/>
          <w:b/>
          <w:color w:val="F4511E"/>
          <w:sz w:val="20"/>
          <w:szCs w:val="20"/>
        </w:rPr>
        <w:t xml:space="preserve"> t</w:t>
      </w:r>
    </w:p>
    <w:p w14:paraId="1710488D" w14:textId="77777777" w:rsidR="00DB1CC5" w:rsidRDefault="00AB756A">
      <w:pPr>
        <w:shd w:val="clear" w:color="auto" w:fill="FFFFFE"/>
        <w:spacing w:line="32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inner</w:t>
      </w:r>
      <w:r>
        <w:rPr>
          <w:rFonts w:ascii="Roboto Mono" w:eastAsia="Roboto Mono" w:hAnsi="Roboto Mono" w:cs="Roboto Mono"/>
          <w:b/>
          <w:color w:val="F4511E"/>
          <w:sz w:val="20"/>
          <w:szCs w:val="20"/>
        </w:rPr>
        <w:t xml:space="preserve"> </w:t>
      </w:r>
      <w:r>
        <w:rPr>
          <w:rFonts w:ascii="Roboto Mono" w:eastAsia="Roboto Mono" w:hAnsi="Roboto Mono" w:cs="Roboto Mono"/>
          <w:b/>
          <w:color w:val="3367D6"/>
          <w:sz w:val="20"/>
          <w:szCs w:val="20"/>
        </w:rPr>
        <w:t>join</w:t>
      </w:r>
      <w:r>
        <w:rPr>
          <w:rFonts w:ascii="Roboto Mono" w:eastAsia="Roboto Mono" w:hAnsi="Roboto Mono" w:cs="Roboto Mono"/>
          <w:b/>
          <w:color w:val="F4511E"/>
          <w:sz w:val="20"/>
          <w:szCs w:val="20"/>
        </w:rPr>
        <w:t xml:space="preserve"> </w:t>
      </w:r>
      <w:r>
        <w:rPr>
          <w:rFonts w:ascii="Roboto Mono" w:eastAsia="Roboto Mono" w:hAnsi="Roboto Mono" w:cs="Roboto Mono"/>
          <w:b/>
          <w:color w:val="0D904F"/>
          <w:sz w:val="20"/>
          <w:szCs w:val="20"/>
        </w:rPr>
        <w:t>`</w:t>
      </w:r>
      <w:proofErr w:type="spellStart"/>
      <w:r>
        <w:rPr>
          <w:rFonts w:ascii="Roboto Mono" w:eastAsia="Roboto Mono" w:hAnsi="Roboto Mono" w:cs="Roboto Mono"/>
          <w:b/>
          <w:color w:val="0D904F"/>
          <w:sz w:val="20"/>
          <w:szCs w:val="20"/>
        </w:rPr>
        <w:t>dunnhumbysql.complete.hh_demographic</w:t>
      </w:r>
      <w:proofErr w:type="spellEnd"/>
      <w:r>
        <w:rPr>
          <w:rFonts w:ascii="Roboto Mono" w:eastAsia="Roboto Mono" w:hAnsi="Roboto Mono" w:cs="Roboto Mono"/>
          <w:b/>
          <w:color w:val="0D904F"/>
          <w:sz w:val="20"/>
          <w:szCs w:val="20"/>
        </w:rPr>
        <w:t>`</w:t>
      </w:r>
      <w:r>
        <w:rPr>
          <w:rFonts w:ascii="Roboto Mono" w:eastAsia="Roboto Mono" w:hAnsi="Roboto Mono" w:cs="Roboto Mono"/>
          <w:b/>
          <w:color w:val="F4511E"/>
          <w:sz w:val="20"/>
          <w:szCs w:val="20"/>
        </w:rPr>
        <w:t xml:space="preserve"> d</w:t>
      </w:r>
    </w:p>
    <w:p w14:paraId="1710488E" w14:textId="77777777" w:rsidR="00DB1CC5" w:rsidRDefault="00AB756A">
      <w:pPr>
        <w:shd w:val="clear" w:color="auto" w:fill="FFFFFE"/>
        <w:spacing w:line="32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on</w:t>
      </w:r>
      <w:r>
        <w:rPr>
          <w:rFonts w:ascii="Roboto Mono" w:eastAsia="Roboto Mono" w:hAnsi="Roboto Mono" w:cs="Roboto Mono"/>
          <w:b/>
          <w:color w:val="F4511E"/>
          <w:sz w:val="20"/>
          <w:szCs w:val="20"/>
        </w:rPr>
        <w:t xml:space="preserve"> </w:t>
      </w:r>
      <w:proofErr w:type="spellStart"/>
      <w:r>
        <w:rPr>
          <w:rFonts w:ascii="Roboto Mono" w:eastAsia="Roboto Mono" w:hAnsi="Roboto Mono" w:cs="Roboto Mono"/>
          <w:b/>
          <w:color w:val="F4511E"/>
          <w:sz w:val="20"/>
          <w:szCs w:val="20"/>
        </w:rPr>
        <w:t>t.</w:t>
      </w:r>
      <w:r>
        <w:rPr>
          <w:rFonts w:ascii="Roboto Mono" w:eastAsia="Roboto Mono" w:hAnsi="Roboto Mono" w:cs="Roboto Mono"/>
          <w:b/>
          <w:color w:val="800000"/>
          <w:sz w:val="20"/>
          <w:szCs w:val="20"/>
        </w:rPr>
        <w:t>household_key</w:t>
      </w:r>
      <w:proofErr w:type="spellEnd"/>
      <w:r>
        <w:rPr>
          <w:rFonts w:ascii="Roboto Mono" w:eastAsia="Roboto Mono" w:hAnsi="Roboto Mono" w:cs="Roboto Mono"/>
          <w:b/>
          <w:color w:val="F4511E"/>
          <w:sz w:val="20"/>
          <w:szCs w:val="20"/>
        </w:rPr>
        <w:t>=</w:t>
      </w:r>
      <w:proofErr w:type="spellStart"/>
      <w:r>
        <w:rPr>
          <w:rFonts w:ascii="Roboto Mono" w:eastAsia="Roboto Mono" w:hAnsi="Roboto Mono" w:cs="Roboto Mono"/>
          <w:b/>
          <w:color w:val="F4511E"/>
          <w:sz w:val="20"/>
          <w:szCs w:val="20"/>
        </w:rPr>
        <w:t>d.household_key</w:t>
      </w:r>
      <w:proofErr w:type="spellEnd"/>
    </w:p>
    <w:p w14:paraId="1710488F" w14:textId="77777777" w:rsidR="00DB1CC5" w:rsidRDefault="00AB756A">
      <w:pPr>
        <w:shd w:val="clear" w:color="auto" w:fill="FFFFFE"/>
        <w:spacing w:line="32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group</w:t>
      </w:r>
      <w:r>
        <w:rPr>
          <w:rFonts w:ascii="Roboto Mono" w:eastAsia="Roboto Mono" w:hAnsi="Roboto Mono" w:cs="Roboto Mono"/>
          <w:b/>
          <w:color w:val="F4511E"/>
          <w:sz w:val="20"/>
          <w:szCs w:val="20"/>
        </w:rPr>
        <w:t xml:space="preserve"> </w:t>
      </w:r>
      <w:r>
        <w:rPr>
          <w:rFonts w:ascii="Roboto Mono" w:eastAsia="Roboto Mono" w:hAnsi="Roboto Mono" w:cs="Roboto Mono"/>
          <w:b/>
          <w:color w:val="3367D6"/>
          <w:sz w:val="20"/>
          <w:szCs w:val="20"/>
        </w:rPr>
        <w:t>by</w:t>
      </w:r>
      <w:r>
        <w:rPr>
          <w:rFonts w:ascii="Roboto Mono" w:eastAsia="Roboto Mono" w:hAnsi="Roboto Mono" w:cs="Roboto Mono"/>
          <w:b/>
          <w:color w:val="F4511E"/>
          <w:sz w:val="20"/>
          <w:szCs w:val="20"/>
        </w:rPr>
        <w:t xml:space="preserve"> </w:t>
      </w:r>
      <w:proofErr w:type="spellStart"/>
      <w:r>
        <w:rPr>
          <w:rFonts w:ascii="Roboto Mono" w:eastAsia="Roboto Mono" w:hAnsi="Roboto Mono" w:cs="Roboto Mono"/>
          <w:b/>
          <w:color w:val="F4511E"/>
          <w:sz w:val="20"/>
          <w:szCs w:val="20"/>
        </w:rPr>
        <w:t>d.household_key</w:t>
      </w:r>
      <w:proofErr w:type="spellEnd"/>
    </w:p>
    <w:p w14:paraId="17104890" w14:textId="77777777" w:rsidR="00DB1CC5" w:rsidRDefault="00AB756A">
      <w:pPr>
        <w:shd w:val="clear" w:color="auto" w:fill="FFFFFE"/>
        <w:spacing w:line="320" w:lineRule="auto"/>
        <w:rPr>
          <w:rFonts w:ascii="Roboto Mono" w:eastAsia="Roboto Mono" w:hAnsi="Roboto Mono" w:cs="Roboto Mono"/>
          <w:b/>
          <w:color w:val="3367D6"/>
          <w:sz w:val="20"/>
          <w:szCs w:val="20"/>
        </w:rPr>
      </w:pPr>
      <w:r>
        <w:rPr>
          <w:rFonts w:ascii="Roboto Mono" w:eastAsia="Roboto Mono" w:hAnsi="Roboto Mono" w:cs="Roboto Mono"/>
          <w:b/>
          <w:color w:val="3367D6"/>
          <w:sz w:val="20"/>
          <w:szCs w:val="20"/>
        </w:rPr>
        <w:t>order</w:t>
      </w:r>
      <w:r>
        <w:rPr>
          <w:rFonts w:ascii="Roboto Mono" w:eastAsia="Roboto Mono" w:hAnsi="Roboto Mono" w:cs="Roboto Mono"/>
          <w:b/>
          <w:color w:val="F4511E"/>
          <w:sz w:val="20"/>
          <w:szCs w:val="20"/>
        </w:rPr>
        <w:t xml:space="preserve"> </w:t>
      </w:r>
      <w:r>
        <w:rPr>
          <w:rFonts w:ascii="Roboto Mono" w:eastAsia="Roboto Mono" w:hAnsi="Roboto Mono" w:cs="Roboto Mono"/>
          <w:b/>
          <w:color w:val="3367D6"/>
          <w:sz w:val="20"/>
          <w:szCs w:val="20"/>
        </w:rPr>
        <w:t>by</w:t>
      </w:r>
      <w:r>
        <w:rPr>
          <w:rFonts w:ascii="Roboto Mono" w:eastAsia="Roboto Mono" w:hAnsi="Roboto Mono" w:cs="Roboto Mono"/>
          <w:b/>
          <w:color w:val="F4511E"/>
          <w:sz w:val="20"/>
          <w:szCs w:val="20"/>
        </w:rPr>
        <w:t xml:space="preserve"> </w:t>
      </w:r>
      <w:r>
        <w:rPr>
          <w:rFonts w:ascii="Roboto Mono" w:eastAsia="Roboto Mono" w:hAnsi="Roboto Mono" w:cs="Roboto Mono"/>
          <w:b/>
          <w:color w:val="3367D6"/>
          <w:sz w:val="20"/>
          <w:szCs w:val="20"/>
        </w:rPr>
        <w:t>sum</w:t>
      </w:r>
      <w:r>
        <w:rPr>
          <w:rFonts w:ascii="Roboto Mono" w:eastAsia="Roboto Mono" w:hAnsi="Roboto Mono" w:cs="Roboto Mono"/>
          <w:b/>
          <w:color w:val="37474F"/>
          <w:sz w:val="20"/>
          <w:szCs w:val="20"/>
        </w:rPr>
        <w:t>(</w:t>
      </w:r>
      <w:r>
        <w:rPr>
          <w:rFonts w:ascii="Roboto Mono" w:eastAsia="Roboto Mono" w:hAnsi="Roboto Mono" w:cs="Roboto Mono"/>
          <w:b/>
          <w:color w:val="F4511E"/>
          <w:sz w:val="20"/>
          <w:szCs w:val="20"/>
        </w:rPr>
        <w:t>SALES_VALUE</w:t>
      </w:r>
      <w:r>
        <w:rPr>
          <w:rFonts w:ascii="Roboto Mono" w:eastAsia="Roboto Mono" w:hAnsi="Roboto Mono" w:cs="Roboto Mono"/>
          <w:b/>
          <w:color w:val="37474F"/>
          <w:sz w:val="20"/>
          <w:szCs w:val="20"/>
        </w:rPr>
        <w:t>)</w:t>
      </w:r>
      <w:r>
        <w:rPr>
          <w:rFonts w:ascii="Roboto Mono" w:eastAsia="Roboto Mono" w:hAnsi="Roboto Mono" w:cs="Roboto Mono"/>
          <w:b/>
          <w:color w:val="F4511E"/>
          <w:sz w:val="20"/>
          <w:szCs w:val="20"/>
        </w:rPr>
        <w:t xml:space="preserve"> </w:t>
      </w:r>
      <w:r>
        <w:rPr>
          <w:rFonts w:ascii="Roboto Mono" w:eastAsia="Roboto Mono" w:hAnsi="Roboto Mono" w:cs="Roboto Mono"/>
          <w:b/>
          <w:color w:val="3367D6"/>
          <w:sz w:val="20"/>
          <w:szCs w:val="20"/>
        </w:rPr>
        <w:t>desc</w:t>
      </w:r>
    </w:p>
    <w:p w14:paraId="17104891" w14:textId="77777777" w:rsidR="00DB1CC5" w:rsidRDefault="00AB756A">
      <w:pPr>
        <w:shd w:val="clear" w:color="auto" w:fill="FFFFFE"/>
        <w:spacing w:line="320" w:lineRule="auto"/>
        <w:rPr>
          <w:rFonts w:ascii="Roboto Mono" w:eastAsia="Roboto Mono" w:hAnsi="Roboto Mono" w:cs="Roboto Mono"/>
          <w:b/>
          <w:color w:val="37474F"/>
          <w:sz w:val="20"/>
          <w:szCs w:val="20"/>
        </w:rPr>
      </w:pPr>
      <w:r>
        <w:rPr>
          <w:rFonts w:ascii="Roboto Mono" w:eastAsia="Roboto Mono" w:hAnsi="Roboto Mono" w:cs="Roboto Mono"/>
          <w:b/>
          <w:color w:val="3367D6"/>
          <w:sz w:val="20"/>
          <w:szCs w:val="20"/>
        </w:rPr>
        <w:t>limit</w:t>
      </w:r>
      <w:r>
        <w:rPr>
          <w:rFonts w:ascii="Roboto Mono" w:eastAsia="Roboto Mono" w:hAnsi="Roboto Mono" w:cs="Roboto Mono"/>
          <w:b/>
          <w:color w:val="F4511E"/>
          <w:sz w:val="20"/>
          <w:szCs w:val="20"/>
        </w:rPr>
        <w:t xml:space="preserve"> 1</w:t>
      </w:r>
      <w:r>
        <w:rPr>
          <w:rFonts w:ascii="Roboto Mono" w:eastAsia="Roboto Mono" w:hAnsi="Roboto Mono" w:cs="Roboto Mono"/>
          <w:b/>
          <w:color w:val="37474F"/>
          <w:sz w:val="20"/>
          <w:szCs w:val="20"/>
        </w:rPr>
        <w:t>)</w:t>
      </w:r>
    </w:p>
    <w:p w14:paraId="17104892" w14:textId="77777777" w:rsidR="00DB1CC5" w:rsidRDefault="00AB756A">
      <w:pPr>
        <w:shd w:val="clear" w:color="auto" w:fill="FFFFFE"/>
        <w:spacing w:line="32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group</w:t>
      </w:r>
      <w:r>
        <w:rPr>
          <w:rFonts w:ascii="Roboto Mono" w:eastAsia="Roboto Mono" w:hAnsi="Roboto Mono" w:cs="Roboto Mono"/>
          <w:b/>
          <w:color w:val="F4511E"/>
          <w:sz w:val="20"/>
          <w:szCs w:val="20"/>
        </w:rPr>
        <w:t xml:space="preserve"> </w:t>
      </w:r>
      <w:r>
        <w:rPr>
          <w:rFonts w:ascii="Roboto Mono" w:eastAsia="Roboto Mono" w:hAnsi="Roboto Mono" w:cs="Roboto Mono"/>
          <w:b/>
          <w:color w:val="3367D6"/>
          <w:sz w:val="20"/>
          <w:szCs w:val="20"/>
        </w:rPr>
        <w:t>by</w:t>
      </w:r>
      <w:r>
        <w:rPr>
          <w:rFonts w:ascii="Roboto Mono" w:eastAsia="Roboto Mono" w:hAnsi="Roboto Mono" w:cs="Roboto Mono"/>
          <w:b/>
          <w:color w:val="F4511E"/>
          <w:sz w:val="20"/>
          <w:szCs w:val="20"/>
        </w:rPr>
        <w:t xml:space="preserve"> </w:t>
      </w:r>
      <w:proofErr w:type="spellStart"/>
      <w:r>
        <w:rPr>
          <w:rFonts w:ascii="Roboto Mono" w:eastAsia="Roboto Mono" w:hAnsi="Roboto Mono" w:cs="Roboto Mono"/>
          <w:b/>
          <w:color w:val="F4511E"/>
          <w:sz w:val="20"/>
          <w:szCs w:val="20"/>
        </w:rPr>
        <w:t>household_key</w:t>
      </w:r>
      <w:proofErr w:type="spellEnd"/>
      <w:r>
        <w:rPr>
          <w:rFonts w:ascii="Roboto Mono" w:eastAsia="Roboto Mono" w:hAnsi="Roboto Mono" w:cs="Roboto Mono"/>
          <w:b/>
          <w:color w:val="F4511E"/>
          <w:sz w:val="20"/>
          <w:szCs w:val="20"/>
        </w:rPr>
        <w:t>, PRODUCT_ID</w:t>
      </w:r>
    </w:p>
    <w:p w14:paraId="17104893" w14:textId="77777777" w:rsidR="00DB1CC5" w:rsidRDefault="00AB756A">
      <w:pPr>
        <w:shd w:val="clear" w:color="auto" w:fill="FFFFFE"/>
        <w:spacing w:line="320" w:lineRule="auto"/>
        <w:rPr>
          <w:rFonts w:ascii="Roboto Mono" w:eastAsia="Roboto Mono" w:hAnsi="Roboto Mono" w:cs="Roboto Mono"/>
          <w:b/>
          <w:color w:val="3367D6"/>
          <w:sz w:val="20"/>
          <w:szCs w:val="20"/>
        </w:rPr>
      </w:pPr>
      <w:r>
        <w:rPr>
          <w:rFonts w:ascii="Roboto Mono" w:eastAsia="Roboto Mono" w:hAnsi="Roboto Mono" w:cs="Roboto Mono"/>
          <w:b/>
          <w:color w:val="3367D6"/>
          <w:sz w:val="20"/>
          <w:szCs w:val="20"/>
        </w:rPr>
        <w:t>order</w:t>
      </w:r>
      <w:r>
        <w:rPr>
          <w:rFonts w:ascii="Roboto Mono" w:eastAsia="Roboto Mono" w:hAnsi="Roboto Mono" w:cs="Roboto Mono"/>
          <w:b/>
          <w:color w:val="F4511E"/>
          <w:sz w:val="20"/>
          <w:szCs w:val="20"/>
        </w:rPr>
        <w:t xml:space="preserve"> </w:t>
      </w:r>
      <w:r>
        <w:rPr>
          <w:rFonts w:ascii="Roboto Mono" w:eastAsia="Roboto Mono" w:hAnsi="Roboto Mono" w:cs="Roboto Mono"/>
          <w:b/>
          <w:color w:val="3367D6"/>
          <w:sz w:val="20"/>
          <w:szCs w:val="20"/>
        </w:rPr>
        <w:t>by</w:t>
      </w:r>
      <w:r>
        <w:rPr>
          <w:rFonts w:ascii="Roboto Mono" w:eastAsia="Roboto Mono" w:hAnsi="Roboto Mono" w:cs="Roboto Mono"/>
          <w:b/>
          <w:color w:val="F4511E"/>
          <w:sz w:val="20"/>
          <w:szCs w:val="20"/>
        </w:rPr>
        <w:t xml:space="preserve"> quant </w:t>
      </w:r>
      <w:r>
        <w:rPr>
          <w:rFonts w:ascii="Roboto Mono" w:eastAsia="Roboto Mono" w:hAnsi="Roboto Mono" w:cs="Roboto Mono"/>
          <w:b/>
          <w:color w:val="3367D6"/>
          <w:sz w:val="20"/>
          <w:szCs w:val="20"/>
        </w:rPr>
        <w:t>desc</w:t>
      </w:r>
    </w:p>
    <w:p w14:paraId="17104894" w14:textId="77777777" w:rsidR="00DB1CC5" w:rsidRDefault="00AB756A">
      <w:pPr>
        <w:shd w:val="clear" w:color="auto" w:fill="FFFFFE"/>
        <w:spacing w:line="32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limit</w:t>
      </w:r>
      <w:r>
        <w:rPr>
          <w:rFonts w:ascii="Roboto Mono" w:eastAsia="Roboto Mono" w:hAnsi="Roboto Mono" w:cs="Roboto Mono"/>
          <w:b/>
          <w:color w:val="F4511E"/>
          <w:sz w:val="20"/>
          <w:szCs w:val="20"/>
        </w:rPr>
        <w:t xml:space="preserve"> 3</w:t>
      </w:r>
    </w:p>
    <w:p w14:paraId="17104895" w14:textId="77777777" w:rsidR="00DB1CC5" w:rsidRDefault="00DB1CC5">
      <w:pPr>
        <w:shd w:val="clear" w:color="auto" w:fill="FFFFFE"/>
        <w:spacing w:line="320" w:lineRule="auto"/>
        <w:rPr>
          <w:rFonts w:ascii="Roboto Mono" w:eastAsia="Roboto Mono" w:hAnsi="Roboto Mono" w:cs="Roboto Mono"/>
          <w:b/>
          <w:color w:val="3367D6"/>
          <w:sz w:val="20"/>
          <w:szCs w:val="20"/>
        </w:rPr>
      </w:pPr>
    </w:p>
    <w:p w14:paraId="17104896" w14:textId="77777777" w:rsidR="00DB1CC5" w:rsidRDefault="00AB756A">
      <w:pPr>
        <w:shd w:val="clear" w:color="auto" w:fill="FFFFFE"/>
        <w:spacing w:line="320" w:lineRule="auto"/>
        <w:rPr>
          <w:rFonts w:ascii="Roboto Mono" w:eastAsia="Roboto Mono" w:hAnsi="Roboto Mono" w:cs="Roboto Mono"/>
          <w:b/>
          <w:color w:val="202124"/>
          <w:sz w:val="24"/>
          <w:szCs w:val="24"/>
        </w:rPr>
      </w:pPr>
      <w:r>
        <w:rPr>
          <w:rFonts w:ascii="Roboto Mono" w:eastAsia="Roboto Mono" w:hAnsi="Roboto Mono" w:cs="Roboto Mono"/>
          <w:b/>
          <w:noProof/>
          <w:color w:val="202124"/>
          <w:sz w:val="24"/>
          <w:szCs w:val="24"/>
        </w:rPr>
        <w:drawing>
          <wp:inline distT="114300" distB="114300" distL="114300" distR="114300" wp14:anchorId="171049F5" wp14:editId="171049F6">
            <wp:extent cx="3686175" cy="1543050"/>
            <wp:effectExtent l="0" t="0" r="0" b="0"/>
            <wp:docPr id="5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3686175" cy="1543050"/>
                    </a:xfrm>
                    <a:prstGeom prst="rect">
                      <a:avLst/>
                    </a:prstGeom>
                    <a:ln/>
                  </pic:spPr>
                </pic:pic>
              </a:graphicData>
            </a:graphic>
          </wp:inline>
        </w:drawing>
      </w:r>
    </w:p>
    <w:p w14:paraId="17104897" w14:textId="77777777" w:rsidR="00DB1CC5" w:rsidRDefault="00DB1CC5">
      <w:pPr>
        <w:shd w:val="clear" w:color="auto" w:fill="FFFFFE"/>
        <w:spacing w:line="320" w:lineRule="auto"/>
        <w:rPr>
          <w:rFonts w:ascii="Roboto Mono" w:eastAsia="Roboto Mono" w:hAnsi="Roboto Mono" w:cs="Roboto Mono"/>
          <w:b/>
          <w:color w:val="202124"/>
          <w:sz w:val="24"/>
          <w:szCs w:val="24"/>
        </w:rPr>
      </w:pPr>
    </w:p>
    <w:p w14:paraId="17104898" w14:textId="77777777" w:rsidR="00DB1CC5" w:rsidRDefault="00DB1CC5">
      <w:pPr>
        <w:shd w:val="clear" w:color="auto" w:fill="FFFFFE"/>
        <w:spacing w:line="320" w:lineRule="auto"/>
        <w:rPr>
          <w:rFonts w:ascii="Roboto Mono" w:eastAsia="Roboto Mono" w:hAnsi="Roboto Mono" w:cs="Roboto Mono"/>
          <w:b/>
          <w:color w:val="202124"/>
          <w:sz w:val="24"/>
          <w:szCs w:val="24"/>
        </w:rPr>
      </w:pPr>
    </w:p>
    <w:p w14:paraId="17104899" w14:textId="77777777" w:rsidR="00DB1CC5" w:rsidRDefault="00AB756A">
      <w:pPr>
        <w:numPr>
          <w:ilvl w:val="0"/>
          <w:numId w:val="19"/>
        </w:numPr>
        <w:shd w:val="clear" w:color="auto" w:fill="FFFFFE"/>
        <w:spacing w:line="320" w:lineRule="auto"/>
        <w:rPr>
          <w:rFonts w:ascii="Roboto Mono" w:eastAsia="Roboto Mono" w:hAnsi="Roboto Mono" w:cs="Roboto Mono"/>
          <w:b/>
          <w:color w:val="202124"/>
          <w:sz w:val="24"/>
          <w:szCs w:val="24"/>
        </w:rPr>
      </w:pPr>
      <w:r>
        <w:rPr>
          <w:rFonts w:ascii="Roboto Mono" w:eastAsia="Roboto Mono" w:hAnsi="Roboto Mono" w:cs="Roboto Mono"/>
          <w:b/>
          <w:color w:val="202124"/>
          <w:sz w:val="24"/>
          <w:szCs w:val="24"/>
        </w:rPr>
        <w:t xml:space="preserve">2.e. </w:t>
      </w:r>
      <w:sdt>
        <w:sdtPr>
          <w:tag w:val="goog_rdk_8"/>
          <w:id w:val="1536152665"/>
        </w:sdtPr>
        <w:sdtEndPr/>
        <w:sdtContent>
          <w:ins w:id="10" w:author="Suraaj Hasija" w:date="2022-07-08T13:33:00Z">
            <w:r>
              <w:rPr>
                <w:rFonts w:ascii="Roboto Mono" w:eastAsia="Roboto Mono" w:hAnsi="Roboto Mono" w:cs="Roboto Mono"/>
                <w:b/>
                <w:color w:val="202124"/>
                <w:sz w:val="24"/>
                <w:szCs w:val="24"/>
              </w:rPr>
              <w:t xml:space="preserve">How many </w:t>
            </w:r>
          </w:ins>
        </w:sdtContent>
      </w:sdt>
      <w:sdt>
        <w:sdtPr>
          <w:tag w:val="goog_rdk_9"/>
          <w:id w:val="-894505645"/>
        </w:sdtPr>
        <w:sdtEndPr/>
        <w:sdtContent>
          <w:del w:id="11" w:author="Suraaj Hasija" w:date="2022-07-08T13:33:00Z">
            <w:r>
              <w:rPr>
                <w:rFonts w:ascii="Roboto Mono" w:eastAsia="Roboto Mono" w:hAnsi="Roboto Mono" w:cs="Roboto Mono"/>
                <w:b/>
                <w:color w:val="202124"/>
                <w:sz w:val="24"/>
                <w:szCs w:val="24"/>
              </w:rPr>
              <w:delText>Which</w:delText>
            </w:r>
          </w:del>
        </w:sdtContent>
      </w:sdt>
      <w:r>
        <w:rPr>
          <w:rFonts w:ascii="Roboto Mono" w:eastAsia="Roboto Mono" w:hAnsi="Roboto Mono" w:cs="Roboto Mono"/>
          <w:b/>
          <w:color w:val="202124"/>
          <w:sz w:val="24"/>
          <w:szCs w:val="24"/>
        </w:rPr>
        <w:t xml:space="preserve"> campaigns were they a part of?</w:t>
      </w:r>
    </w:p>
    <w:p w14:paraId="1710489A" w14:textId="77777777" w:rsidR="00DB1CC5" w:rsidRDefault="00AB756A">
      <w:pPr>
        <w:shd w:val="clear" w:color="auto" w:fill="FFFFFE"/>
        <w:spacing w:line="320" w:lineRule="auto"/>
        <w:rPr>
          <w:rFonts w:ascii="Roboto Mono" w:eastAsia="Roboto Mono" w:hAnsi="Roboto Mono" w:cs="Roboto Mono"/>
          <w:b/>
          <w:color w:val="37474F"/>
          <w:sz w:val="20"/>
          <w:szCs w:val="20"/>
        </w:rPr>
      </w:pPr>
      <w:r>
        <w:rPr>
          <w:rFonts w:ascii="Roboto Mono" w:eastAsia="Roboto Mono" w:hAnsi="Roboto Mono" w:cs="Roboto Mono"/>
          <w:b/>
          <w:color w:val="3367D6"/>
          <w:sz w:val="20"/>
          <w:szCs w:val="20"/>
        </w:rPr>
        <w:t>select</w:t>
      </w:r>
      <w:r>
        <w:rPr>
          <w:rFonts w:ascii="Roboto Mono" w:eastAsia="Roboto Mono" w:hAnsi="Roboto Mono" w:cs="Roboto Mono"/>
          <w:b/>
          <w:color w:val="37474F"/>
          <w:sz w:val="20"/>
          <w:szCs w:val="20"/>
        </w:rPr>
        <w:t>*</w:t>
      </w:r>
    </w:p>
    <w:p w14:paraId="1710489B" w14:textId="77777777" w:rsidR="00DB1CC5" w:rsidRDefault="00AB756A">
      <w:pPr>
        <w:shd w:val="clear" w:color="auto" w:fill="FFFFFE"/>
        <w:spacing w:line="320" w:lineRule="auto"/>
        <w:rPr>
          <w:rFonts w:ascii="Roboto Mono" w:eastAsia="Roboto Mono" w:hAnsi="Roboto Mono" w:cs="Roboto Mono"/>
          <w:b/>
          <w:color w:val="0D904F"/>
          <w:sz w:val="20"/>
          <w:szCs w:val="20"/>
        </w:rPr>
      </w:pPr>
      <w:r>
        <w:rPr>
          <w:rFonts w:ascii="Roboto Mono" w:eastAsia="Roboto Mono" w:hAnsi="Roboto Mono" w:cs="Roboto Mono"/>
          <w:b/>
          <w:color w:val="3367D6"/>
          <w:sz w:val="20"/>
          <w:szCs w:val="20"/>
        </w:rPr>
        <w:t>from</w:t>
      </w:r>
      <w:r>
        <w:rPr>
          <w:rFonts w:ascii="Roboto Mono" w:eastAsia="Roboto Mono" w:hAnsi="Roboto Mono" w:cs="Roboto Mono"/>
          <w:b/>
          <w:color w:val="202124"/>
          <w:sz w:val="20"/>
          <w:szCs w:val="20"/>
        </w:rPr>
        <w:t xml:space="preserve"> </w:t>
      </w:r>
      <w:r>
        <w:rPr>
          <w:rFonts w:ascii="Roboto Mono" w:eastAsia="Roboto Mono" w:hAnsi="Roboto Mono" w:cs="Roboto Mono"/>
          <w:b/>
          <w:color w:val="0D904F"/>
          <w:sz w:val="20"/>
          <w:szCs w:val="20"/>
        </w:rPr>
        <w:t>`</w:t>
      </w:r>
      <w:proofErr w:type="spellStart"/>
      <w:r>
        <w:rPr>
          <w:rFonts w:ascii="Roboto Mono" w:eastAsia="Roboto Mono" w:hAnsi="Roboto Mono" w:cs="Roboto Mono"/>
          <w:b/>
          <w:color w:val="0D904F"/>
          <w:sz w:val="20"/>
          <w:szCs w:val="20"/>
        </w:rPr>
        <w:t>dunnhumbysql.complete.campaign_table</w:t>
      </w:r>
      <w:proofErr w:type="spellEnd"/>
      <w:r>
        <w:rPr>
          <w:rFonts w:ascii="Roboto Mono" w:eastAsia="Roboto Mono" w:hAnsi="Roboto Mono" w:cs="Roboto Mono"/>
          <w:b/>
          <w:color w:val="0D904F"/>
          <w:sz w:val="20"/>
          <w:szCs w:val="20"/>
        </w:rPr>
        <w:t>`</w:t>
      </w:r>
    </w:p>
    <w:p w14:paraId="1710489C" w14:textId="77777777" w:rsidR="00DB1CC5" w:rsidRDefault="00AB756A">
      <w:pPr>
        <w:shd w:val="clear" w:color="auto" w:fill="FFFFFE"/>
        <w:spacing w:line="32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where</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800000"/>
          <w:sz w:val="20"/>
          <w:szCs w:val="20"/>
        </w:rPr>
        <w:t>household_key</w:t>
      </w:r>
      <w:proofErr w:type="spellEnd"/>
      <w:r>
        <w:rPr>
          <w:rFonts w:ascii="Roboto Mono" w:eastAsia="Roboto Mono" w:hAnsi="Roboto Mono" w:cs="Roboto Mono"/>
          <w:b/>
          <w:color w:val="202124"/>
          <w:sz w:val="20"/>
          <w:szCs w:val="20"/>
        </w:rPr>
        <w:t>=</w:t>
      </w:r>
      <w:r>
        <w:rPr>
          <w:rFonts w:ascii="Roboto Mono" w:eastAsia="Roboto Mono" w:hAnsi="Roboto Mono" w:cs="Roboto Mono"/>
          <w:b/>
          <w:color w:val="F4511E"/>
          <w:sz w:val="20"/>
          <w:szCs w:val="20"/>
        </w:rPr>
        <w:t>1609</w:t>
      </w:r>
    </w:p>
    <w:p w14:paraId="1710489D" w14:textId="77777777" w:rsidR="00DB1CC5" w:rsidRDefault="00AB756A">
      <w:pPr>
        <w:shd w:val="clear" w:color="auto" w:fill="FFFFFE"/>
        <w:spacing w:line="320" w:lineRule="auto"/>
        <w:rPr>
          <w:rFonts w:ascii="Roboto Mono" w:eastAsia="Roboto Mono" w:hAnsi="Roboto Mono" w:cs="Roboto Mono"/>
          <w:b/>
          <w:color w:val="202124"/>
          <w:sz w:val="24"/>
          <w:szCs w:val="24"/>
        </w:rPr>
      </w:pPr>
      <w:r>
        <w:rPr>
          <w:rFonts w:ascii="Roboto Mono" w:eastAsia="Roboto Mono" w:hAnsi="Roboto Mono" w:cs="Roboto Mono"/>
          <w:b/>
          <w:noProof/>
          <w:color w:val="202124"/>
          <w:sz w:val="24"/>
          <w:szCs w:val="24"/>
        </w:rPr>
        <w:drawing>
          <wp:inline distT="114300" distB="114300" distL="114300" distR="114300" wp14:anchorId="171049F7" wp14:editId="171049F8">
            <wp:extent cx="4133850" cy="1514475"/>
            <wp:effectExtent l="0" t="0" r="0" b="0"/>
            <wp:docPr id="5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a:stretch>
                      <a:fillRect/>
                    </a:stretch>
                  </pic:blipFill>
                  <pic:spPr>
                    <a:xfrm>
                      <a:off x="0" y="0"/>
                      <a:ext cx="4133850" cy="1514475"/>
                    </a:xfrm>
                    <a:prstGeom prst="rect">
                      <a:avLst/>
                    </a:prstGeom>
                    <a:ln/>
                  </pic:spPr>
                </pic:pic>
              </a:graphicData>
            </a:graphic>
          </wp:inline>
        </w:drawing>
      </w:r>
    </w:p>
    <w:p w14:paraId="1710489E" w14:textId="77777777" w:rsidR="00DB1CC5" w:rsidRDefault="00AB756A">
      <w:pPr>
        <w:numPr>
          <w:ilvl w:val="0"/>
          <w:numId w:val="4"/>
        </w:numPr>
        <w:shd w:val="clear" w:color="auto" w:fill="FFFFFE"/>
        <w:spacing w:line="320" w:lineRule="auto"/>
        <w:rPr>
          <w:rFonts w:ascii="Roboto Mono" w:eastAsia="Roboto Mono" w:hAnsi="Roboto Mono" w:cs="Roboto Mono"/>
          <w:b/>
          <w:color w:val="202124"/>
          <w:sz w:val="28"/>
          <w:szCs w:val="28"/>
        </w:rPr>
      </w:pPr>
      <w:r>
        <w:rPr>
          <w:rFonts w:ascii="Roboto Mono" w:eastAsia="Roboto Mono" w:hAnsi="Roboto Mono" w:cs="Roboto Mono"/>
          <w:b/>
          <w:color w:val="202124"/>
          <w:sz w:val="28"/>
          <w:szCs w:val="28"/>
        </w:rPr>
        <w:t>Product analysis</w:t>
      </w:r>
    </w:p>
    <w:p w14:paraId="1710489F" w14:textId="77777777" w:rsidR="00DB1CC5" w:rsidRDefault="00DB1CC5">
      <w:pPr>
        <w:shd w:val="clear" w:color="auto" w:fill="FFFFFE"/>
        <w:spacing w:line="320" w:lineRule="auto"/>
        <w:rPr>
          <w:rFonts w:ascii="Roboto Mono" w:eastAsia="Roboto Mono" w:hAnsi="Roboto Mono" w:cs="Roboto Mono"/>
          <w:b/>
          <w:color w:val="202124"/>
          <w:sz w:val="28"/>
          <w:szCs w:val="28"/>
        </w:rPr>
      </w:pPr>
    </w:p>
    <w:p w14:paraId="171048A0" w14:textId="77777777" w:rsidR="00DB1CC5" w:rsidRDefault="00AB756A">
      <w:pPr>
        <w:numPr>
          <w:ilvl w:val="0"/>
          <w:numId w:val="24"/>
        </w:numPr>
        <w:shd w:val="clear" w:color="auto" w:fill="FFFFFE"/>
        <w:spacing w:line="320" w:lineRule="auto"/>
        <w:rPr>
          <w:color w:val="202124"/>
        </w:rPr>
      </w:pPr>
      <w:r>
        <w:rPr>
          <w:rFonts w:ascii="Roboto Mono" w:eastAsia="Roboto Mono" w:hAnsi="Roboto Mono" w:cs="Roboto Mono"/>
          <w:b/>
          <w:color w:val="202124"/>
          <w:sz w:val="24"/>
          <w:szCs w:val="24"/>
        </w:rPr>
        <w:t xml:space="preserve">3.a. For this we’ll choose the best selling product from the transaction data </w:t>
      </w:r>
      <w:proofErr w:type="spellStart"/>
      <w:r>
        <w:rPr>
          <w:rFonts w:ascii="Roboto Mono" w:eastAsia="Roboto Mono" w:hAnsi="Roboto Mono" w:cs="Roboto Mono"/>
          <w:b/>
          <w:color w:val="202124"/>
          <w:sz w:val="24"/>
          <w:szCs w:val="24"/>
        </w:rPr>
        <w:t>ie</w:t>
      </w:r>
      <w:proofErr w:type="spellEnd"/>
      <w:r>
        <w:rPr>
          <w:rFonts w:ascii="Roboto Mono" w:eastAsia="Roboto Mono" w:hAnsi="Roboto Mono" w:cs="Roboto Mono"/>
          <w:b/>
          <w:color w:val="202124"/>
          <w:sz w:val="24"/>
          <w:szCs w:val="24"/>
        </w:rPr>
        <w:t xml:space="preserve"> :product_id:</w:t>
      </w:r>
      <w:r>
        <w:rPr>
          <w:rFonts w:ascii="Roboto" w:eastAsia="Roboto" w:hAnsi="Roboto" w:cs="Roboto"/>
          <w:b/>
          <w:color w:val="202124"/>
          <w:sz w:val="18"/>
          <w:szCs w:val="18"/>
          <w:highlight w:val="white"/>
        </w:rPr>
        <w:t>1082185</w:t>
      </w:r>
    </w:p>
    <w:p w14:paraId="171048A1" w14:textId="77777777" w:rsidR="00DB1CC5" w:rsidRDefault="00DB1CC5">
      <w:pPr>
        <w:shd w:val="clear" w:color="auto" w:fill="FFFFFE"/>
        <w:spacing w:line="320" w:lineRule="auto"/>
        <w:rPr>
          <w:rFonts w:ascii="Roboto" w:eastAsia="Roboto" w:hAnsi="Roboto" w:cs="Roboto"/>
          <w:color w:val="202124"/>
          <w:sz w:val="18"/>
          <w:szCs w:val="18"/>
          <w:highlight w:val="white"/>
        </w:rPr>
      </w:pPr>
    </w:p>
    <w:p w14:paraId="171048A2" w14:textId="77777777" w:rsidR="00DB1CC5" w:rsidRDefault="00AB756A">
      <w:pPr>
        <w:shd w:val="clear" w:color="auto" w:fill="FFFFFE"/>
        <w:spacing w:line="360" w:lineRule="auto"/>
        <w:rPr>
          <w:rFonts w:ascii="Roboto Mono" w:eastAsia="Roboto Mono" w:hAnsi="Roboto Mono" w:cs="Roboto Mono"/>
          <w:b/>
          <w:color w:val="0D904F"/>
          <w:sz w:val="20"/>
          <w:szCs w:val="20"/>
          <w:highlight w:val="white"/>
        </w:rPr>
      </w:pPr>
      <w:r>
        <w:rPr>
          <w:rFonts w:ascii="Roboto Mono" w:eastAsia="Roboto Mono" w:hAnsi="Roboto Mono" w:cs="Roboto Mono"/>
          <w:b/>
          <w:color w:val="3367D6"/>
          <w:sz w:val="20"/>
          <w:szCs w:val="20"/>
          <w:highlight w:val="white"/>
        </w:rPr>
        <w:lastRenderedPageBreak/>
        <w:t>select</w:t>
      </w:r>
      <w:r>
        <w:rPr>
          <w:rFonts w:ascii="Roboto Mono" w:eastAsia="Roboto Mono" w:hAnsi="Roboto Mono" w:cs="Roboto Mono"/>
          <w:b/>
          <w:color w:val="F4511E"/>
          <w:sz w:val="20"/>
          <w:szCs w:val="20"/>
          <w:highlight w:val="white"/>
        </w:rPr>
        <w:t xml:space="preserve"> </w:t>
      </w:r>
      <w:r>
        <w:rPr>
          <w:rFonts w:ascii="Roboto Mono" w:eastAsia="Roboto Mono" w:hAnsi="Roboto Mono" w:cs="Roboto Mono"/>
          <w:b/>
          <w:color w:val="37474F"/>
          <w:sz w:val="20"/>
          <w:szCs w:val="20"/>
          <w:highlight w:val="white"/>
        </w:rPr>
        <w:t>*</w:t>
      </w:r>
      <w:r>
        <w:rPr>
          <w:rFonts w:ascii="Roboto Mono" w:eastAsia="Roboto Mono" w:hAnsi="Roboto Mono" w:cs="Roboto Mono"/>
          <w:b/>
          <w:color w:val="F4511E"/>
          <w:sz w:val="20"/>
          <w:szCs w:val="20"/>
          <w:highlight w:val="white"/>
        </w:rPr>
        <w:t xml:space="preserve"> </w:t>
      </w:r>
      <w:r>
        <w:rPr>
          <w:rFonts w:ascii="Roboto Mono" w:eastAsia="Roboto Mono" w:hAnsi="Roboto Mono" w:cs="Roboto Mono"/>
          <w:b/>
          <w:color w:val="3367D6"/>
          <w:sz w:val="20"/>
          <w:szCs w:val="20"/>
          <w:highlight w:val="white"/>
        </w:rPr>
        <w:t>from</w:t>
      </w:r>
      <w:r>
        <w:rPr>
          <w:rFonts w:ascii="Roboto Mono" w:eastAsia="Roboto Mono" w:hAnsi="Roboto Mono" w:cs="Roboto Mono"/>
          <w:b/>
          <w:color w:val="F4511E"/>
          <w:sz w:val="20"/>
          <w:szCs w:val="20"/>
          <w:highlight w:val="white"/>
        </w:rPr>
        <w:t xml:space="preserve"> </w:t>
      </w:r>
      <w:r>
        <w:rPr>
          <w:rFonts w:ascii="Roboto Mono" w:eastAsia="Roboto Mono" w:hAnsi="Roboto Mono" w:cs="Roboto Mono"/>
          <w:b/>
          <w:color w:val="0D904F"/>
          <w:sz w:val="20"/>
          <w:szCs w:val="20"/>
          <w:highlight w:val="white"/>
        </w:rPr>
        <w:t>`</w:t>
      </w:r>
      <w:proofErr w:type="spellStart"/>
      <w:r>
        <w:rPr>
          <w:rFonts w:ascii="Roboto Mono" w:eastAsia="Roboto Mono" w:hAnsi="Roboto Mono" w:cs="Roboto Mono"/>
          <w:b/>
          <w:color w:val="0D904F"/>
          <w:sz w:val="20"/>
          <w:szCs w:val="20"/>
          <w:highlight w:val="white"/>
        </w:rPr>
        <w:t>dunnhumbysql.complete.product</w:t>
      </w:r>
      <w:proofErr w:type="spellEnd"/>
      <w:r>
        <w:rPr>
          <w:rFonts w:ascii="Roboto Mono" w:eastAsia="Roboto Mono" w:hAnsi="Roboto Mono" w:cs="Roboto Mono"/>
          <w:b/>
          <w:color w:val="0D904F"/>
          <w:sz w:val="20"/>
          <w:szCs w:val="20"/>
          <w:highlight w:val="white"/>
        </w:rPr>
        <w:t>`</w:t>
      </w:r>
    </w:p>
    <w:p w14:paraId="171048A3" w14:textId="77777777" w:rsidR="00DB1CC5" w:rsidRDefault="00AB756A">
      <w:pPr>
        <w:shd w:val="clear" w:color="auto" w:fill="FFFFFE"/>
        <w:spacing w:line="360" w:lineRule="auto"/>
        <w:rPr>
          <w:rFonts w:ascii="Roboto Mono" w:eastAsia="Roboto Mono" w:hAnsi="Roboto Mono" w:cs="Roboto Mono"/>
          <w:b/>
          <w:color w:val="37474F"/>
          <w:sz w:val="20"/>
          <w:szCs w:val="20"/>
          <w:highlight w:val="white"/>
        </w:rPr>
      </w:pPr>
      <w:r>
        <w:rPr>
          <w:rFonts w:ascii="Roboto Mono" w:eastAsia="Roboto Mono" w:hAnsi="Roboto Mono" w:cs="Roboto Mono"/>
          <w:b/>
          <w:color w:val="3367D6"/>
          <w:sz w:val="20"/>
          <w:szCs w:val="20"/>
          <w:highlight w:val="white"/>
        </w:rPr>
        <w:t>where</w:t>
      </w:r>
      <w:r>
        <w:rPr>
          <w:rFonts w:ascii="Roboto Mono" w:eastAsia="Roboto Mono" w:hAnsi="Roboto Mono" w:cs="Roboto Mono"/>
          <w:b/>
          <w:color w:val="F4511E"/>
          <w:sz w:val="20"/>
          <w:szCs w:val="20"/>
          <w:highlight w:val="white"/>
        </w:rPr>
        <w:t xml:space="preserve"> </w:t>
      </w:r>
      <w:r>
        <w:rPr>
          <w:rFonts w:ascii="Roboto Mono" w:eastAsia="Roboto Mono" w:hAnsi="Roboto Mono" w:cs="Roboto Mono"/>
          <w:b/>
          <w:color w:val="800000"/>
          <w:sz w:val="20"/>
          <w:szCs w:val="20"/>
          <w:highlight w:val="white"/>
        </w:rPr>
        <w:t>PRODUCT_ID</w:t>
      </w:r>
      <w:r>
        <w:rPr>
          <w:rFonts w:ascii="Roboto Mono" w:eastAsia="Roboto Mono" w:hAnsi="Roboto Mono" w:cs="Roboto Mono"/>
          <w:b/>
          <w:color w:val="F4511E"/>
          <w:sz w:val="20"/>
          <w:szCs w:val="20"/>
          <w:highlight w:val="white"/>
        </w:rPr>
        <w:t xml:space="preserve"> = </w:t>
      </w:r>
      <w:r>
        <w:rPr>
          <w:rFonts w:ascii="Roboto Mono" w:eastAsia="Roboto Mono" w:hAnsi="Roboto Mono" w:cs="Roboto Mono"/>
          <w:b/>
          <w:color w:val="37474F"/>
          <w:sz w:val="20"/>
          <w:szCs w:val="20"/>
          <w:highlight w:val="white"/>
        </w:rPr>
        <w:t>(</w:t>
      </w:r>
    </w:p>
    <w:p w14:paraId="171048A4" w14:textId="77777777" w:rsidR="00DB1CC5" w:rsidRDefault="00AB756A">
      <w:pPr>
        <w:shd w:val="clear" w:color="auto" w:fill="FFFFFE"/>
        <w:spacing w:line="360" w:lineRule="auto"/>
        <w:rPr>
          <w:rFonts w:ascii="Roboto Mono" w:eastAsia="Roboto Mono" w:hAnsi="Roboto Mono" w:cs="Roboto Mono"/>
          <w:b/>
          <w:color w:val="F4511E"/>
          <w:sz w:val="20"/>
          <w:szCs w:val="20"/>
          <w:highlight w:val="white"/>
        </w:rPr>
      </w:pPr>
      <w:r>
        <w:rPr>
          <w:rFonts w:ascii="Roboto Mono" w:eastAsia="Roboto Mono" w:hAnsi="Roboto Mono" w:cs="Roboto Mono"/>
          <w:b/>
          <w:color w:val="3367D6"/>
          <w:sz w:val="20"/>
          <w:szCs w:val="20"/>
          <w:highlight w:val="white"/>
        </w:rPr>
        <w:t>SELECT</w:t>
      </w:r>
      <w:r>
        <w:rPr>
          <w:rFonts w:ascii="Roboto Mono" w:eastAsia="Roboto Mono" w:hAnsi="Roboto Mono" w:cs="Roboto Mono"/>
          <w:b/>
          <w:color w:val="F4511E"/>
          <w:sz w:val="20"/>
          <w:szCs w:val="20"/>
          <w:highlight w:val="white"/>
        </w:rPr>
        <w:t xml:space="preserve"> PRODUCT_ID,  </w:t>
      </w:r>
    </w:p>
    <w:p w14:paraId="171048A5" w14:textId="77777777" w:rsidR="00DB1CC5" w:rsidRDefault="00AB756A">
      <w:pPr>
        <w:shd w:val="clear" w:color="auto" w:fill="FFFFFE"/>
        <w:spacing w:line="360" w:lineRule="auto"/>
        <w:rPr>
          <w:rFonts w:ascii="Roboto Mono" w:eastAsia="Roboto Mono" w:hAnsi="Roboto Mono" w:cs="Roboto Mono"/>
          <w:b/>
          <w:color w:val="0D904F"/>
          <w:sz w:val="20"/>
          <w:szCs w:val="20"/>
          <w:highlight w:val="white"/>
        </w:rPr>
      </w:pPr>
      <w:r>
        <w:rPr>
          <w:rFonts w:ascii="Roboto Mono" w:eastAsia="Roboto Mono" w:hAnsi="Roboto Mono" w:cs="Roboto Mono"/>
          <w:b/>
          <w:color w:val="3367D6"/>
          <w:sz w:val="20"/>
          <w:szCs w:val="20"/>
          <w:highlight w:val="white"/>
        </w:rPr>
        <w:t>FROM</w:t>
      </w:r>
      <w:r>
        <w:rPr>
          <w:rFonts w:ascii="Roboto Mono" w:eastAsia="Roboto Mono" w:hAnsi="Roboto Mono" w:cs="Roboto Mono"/>
          <w:b/>
          <w:color w:val="F4511E"/>
          <w:sz w:val="20"/>
          <w:szCs w:val="20"/>
          <w:highlight w:val="white"/>
        </w:rPr>
        <w:t xml:space="preserve"> </w:t>
      </w:r>
      <w:r>
        <w:rPr>
          <w:rFonts w:ascii="Roboto Mono" w:eastAsia="Roboto Mono" w:hAnsi="Roboto Mono" w:cs="Roboto Mono"/>
          <w:b/>
          <w:color w:val="0D904F"/>
          <w:sz w:val="20"/>
          <w:szCs w:val="20"/>
          <w:highlight w:val="white"/>
        </w:rPr>
        <w:t>`</w:t>
      </w:r>
      <w:proofErr w:type="spellStart"/>
      <w:r>
        <w:rPr>
          <w:rFonts w:ascii="Roboto Mono" w:eastAsia="Roboto Mono" w:hAnsi="Roboto Mono" w:cs="Roboto Mono"/>
          <w:b/>
          <w:color w:val="0D904F"/>
          <w:sz w:val="20"/>
          <w:szCs w:val="20"/>
          <w:highlight w:val="white"/>
        </w:rPr>
        <w:t>dunnhumbysql.complete.transaction_data</w:t>
      </w:r>
      <w:proofErr w:type="spellEnd"/>
      <w:r>
        <w:rPr>
          <w:rFonts w:ascii="Roboto Mono" w:eastAsia="Roboto Mono" w:hAnsi="Roboto Mono" w:cs="Roboto Mono"/>
          <w:b/>
          <w:color w:val="0D904F"/>
          <w:sz w:val="20"/>
          <w:szCs w:val="20"/>
          <w:highlight w:val="white"/>
        </w:rPr>
        <w:t>`</w:t>
      </w:r>
    </w:p>
    <w:p w14:paraId="171048A6" w14:textId="77777777" w:rsidR="00DB1CC5" w:rsidRDefault="00AB756A">
      <w:pPr>
        <w:shd w:val="clear" w:color="auto" w:fill="FFFFFE"/>
        <w:spacing w:line="360" w:lineRule="auto"/>
        <w:rPr>
          <w:rFonts w:ascii="Roboto Mono" w:eastAsia="Roboto Mono" w:hAnsi="Roboto Mono" w:cs="Roboto Mono"/>
          <w:b/>
          <w:color w:val="F4511E"/>
          <w:sz w:val="20"/>
          <w:szCs w:val="20"/>
          <w:highlight w:val="white"/>
        </w:rPr>
      </w:pPr>
      <w:r>
        <w:rPr>
          <w:rFonts w:ascii="Roboto Mono" w:eastAsia="Roboto Mono" w:hAnsi="Roboto Mono" w:cs="Roboto Mono"/>
          <w:b/>
          <w:color w:val="3367D6"/>
          <w:sz w:val="20"/>
          <w:szCs w:val="20"/>
          <w:highlight w:val="white"/>
        </w:rPr>
        <w:t>group</w:t>
      </w:r>
      <w:r>
        <w:rPr>
          <w:rFonts w:ascii="Roboto Mono" w:eastAsia="Roboto Mono" w:hAnsi="Roboto Mono" w:cs="Roboto Mono"/>
          <w:b/>
          <w:color w:val="F4511E"/>
          <w:sz w:val="20"/>
          <w:szCs w:val="20"/>
          <w:highlight w:val="white"/>
        </w:rPr>
        <w:t xml:space="preserve"> </w:t>
      </w:r>
      <w:r>
        <w:rPr>
          <w:rFonts w:ascii="Roboto Mono" w:eastAsia="Roboto Mono" w:hAnsi="Roboto Mono" w:cs="Roboto Mono"/>
          <w:b/>
          <w:color w:val="3367D6"/>
          <w:sz w:val="20"/>
          <w:szCs w:val="20"/>
          <w:highlight w:val="white"/>
        </w:rPr>
        <w:t>by</w:t>
      </w:r>
      <w:r>
        <w:rPr>
          <w:rFonts w:ascii="Roboto Mono" w:eastAsia="Roboto Mono" w:hAnsi="Roboto Mono" w:cs="Roboto Mono"/>
          <w:b/>
          <w:color w:val="F4511E"/>
          <w:sz w:val="20"/>
          <w:szCs w:val="20"/>
          <w:highlight w:val="white"/>
        </w:rPr>
        <w:t xml:space="preserve"> PRODUCT_ID</w:t>
      </w:r>
    </w:p>
    <w:p w14:paraId="171048A7" w14:textId="77777777" w:rsidR="00DB1CC5" w:rsidRDefault="00AB756A">
      <w:pPr>
        <w:shd w:val="clear" w:color="auto" w:fill="FFFFFE"/>
        <w:spacing w:line="360" w:lineRule="auto"/>
        <w:rPr>
          <w:rFonts w:ascii="Roboto Mono" w:eastAsia="Roboto Mono" w:hAnsi="Roboto Mono" w:cs="Roboto Mono"/>
          <w:b/>
          <w:color w:val="37474F"/>
          <w:sz w:val="20"/>
          <w:szCs w:val="20"/>
          <w:highlight w:val="white"/>
        </w:rPr>
      </w:pPr>
      <w:r>
        <w:rPr>
          <w:rFonts w:ascii="Roboto Mono" w:eastAsia="Roboto Mono" w:hAnsi="Roboto Mono" w:cs="Roboto Mono"/>
          <w:b/>
          <w:color w:val="3367D6"/>
          <w:sz w:val="20"/>
          <w:szCs w:val="20"/>
          <w:highlight w:val="white"/>
        </w:rPr>
        <w:t>order</w:t>
      </w:r>
      <w:r>
        <w:rPr>
          <w:rFonts w:ascii="Roboto Mono" w:eastAsia="Roboto Mono" w:hAnsi="Roboto Mono" w:cs="Roboto Mono"/>
          <w:b/>
          <w:color w:val="F4511E"/>
          <w:sz w:val="20"/>
          <w:szCs w:val="20"/>
          <w:highlight w:val="white"/>
        </w:rPr>
        <w:t xml:space="preserve"> </w:t>
      </w:r>
      <w:r>
        <w:rPr>
          <w:rFonts w:ascii="Roboto Mono" w:eastAsia="Roboto Mono" w:hAnsi="Roboto Mono" w:cs="Roboto Mono"/>
          <w:b/>
          <w:color w:val="3367D6"/>
          <w:sz w:val="20"/>
          <w:szCs w:val="20"/>
          <w:highlight w:val="white"/>
        </w:rPr>
        <w:t>by</w:t>
      </w:r>
      <w:r>
        <w:rPr>
          <w:rFonts w:ascii="Roboto Mono" w:eastAsia="Roboto Mono" w:hAnsi="Roboto Mono" w:cs="Roboto Mono"/>
          <w:b/>
          <w:color w:val="F4511E"/>
          <w:sz w:val="20"/>
          <w:szCs w:val="20"/>
          <w:highlight w:val="white"/>
        </w:rPr>
        <w:t xml:space="preserve"> </w:t>
      </w:r>
      <w:r>
        <w:rPr>
          <w:rFonts w:ascii="Roboto Mono" w:eastAsia="Roboto Mono" w:hAnsi="Roboto Mono" w:cs="Roboto Mono"/>
          <w:b/>
          <w:color w:val="3367D6"/>
          <w:sz w:val="20"/>
          <w:szCs w:val="20"/>
          <w:highlight w:val="white"/>
        </w:rPr>
        <w:t>count</w:t>
      </w:r>
      <w:r>
        <w:rPr>
          <w:rFonts w:ascii="Roboto Mono" w:eastAsia="Roboto Mono" w:hAnsi="Roboto Mono" w:cs="Roboto Mono"/>
          <w:b/>
          <w:color w:val="37474F"/>
          <w:sz w:val="20"/>
          <w:szCs w:val="20"/>
          <w:highlight w:val="white"/>
        </w:rPr>
        <w:t>(</w:t>
      </w:r>
      <w:r>
        <w:rPr>
          <w:rFonts w:ascii="Roboto Mono" w:eastAsia="Roboto Mono" w:hAnsi="Roboto Mono" w:cs="Roboto Mono"/>
          <w:b/>
          <w:color w:val="F4511E"/>
          <w:sz w:val="20"/>
          <w:szCs w:val="20"/>
          <w:highlight w:val="white"/>
        </w:rPr>
        <w:t>1</w:t>
      </w:r>
      <w:r>
        <w:rPr>
          <w:rFonts w:ascii="Roboto Mono" w:eastAsia="Roboto Mono" w:hAnsi="Roboto Mono" w:cs="Roboto Mono"/>
          <w:b/>
          <w:color w:val="37474F"/>
          <w:sz w:val="20"/>
          <w:szCs w:val="20"/>
          <w:highlight w:val="white"/>
        </w:rPr>
        <w:t>)</w:t>
      </w:r>
    </w:p>
    <w:p w14:paraId="171048A8" w14:textId="77777777" w:rsidR="00DB1CC5" w:rsidRDefault="00AB756A">
      <w:pPr>
        <w:shd w:val="clear" w:color="auto" w:fill="FFFFFE"/>
        <w:spacing w:line="360" w:lineRule="auto"/>
        <w:rPr>
          <w:rFonts w:ascii="Roboto Mono" w:eastAsia="Roboto Mono" w:hAnsi="Roboto Mono" w:cs="Roboto Mono"/>
          <w:b/>
          <w:color w:val="F4511E"/>
          <w:sz w:val="20"/>
          <w:szCs w:val="20"/>
          <w:highlight w:val="white"/>
        </w:rPr>
      </w:pPr>
      <w:r>
        <w:rPr>
          <w:rFonts w:ascii="Roboto Mono" w:eastAsia="Roboto Mono" w:hAnsi="Roboto Mono" w:cs="Roboto Mono"/>
          <w:b/>
          <w:color w:val="3367D6"/>
          <w:sz w:val="20"/>
          <w:szCs w:val="20"/>
          <w:highlight w:val="white"/>
        </w:rPr>
        <w:t>limit</w:t>
      </w:r>
      <w:r>
        <w:rPr>
          <w:rFonts w:ascii="Roboto Mono" w:eastAsia="Roboto Mono" w:hAnsi="Roboto Mono" w:cs="Roboto Mono"/>
          <w:b/>
          <w:color w:val="F4511E"/>
          <w:sz w:val="20"/>
          <w:szCs w:val="20"/>
          <w:highlight w:val="white"/>
        </w:rPr>
        <w:t xml:space="preserve"> 1</w:t>
      </w:r>
    </w:p>
    <w:p w14:paraId="171048A9" w14:textId="77777777" w:rsidR="00DB1CC5" w:rsidRDefault="00AB756A">
      <w:pPr>
        <w:shd w:val="clear" w:color="auto" w:fill="FFFFFE"/>
        <w:spacing w:line="360" w:lineRule="auto"/>
        <w:rPr>
          <w:rFonts w:ascii="Roboto Mono" w:eastAsia="Roboto Mono" w:hAnsi="Roboto Mono" w:cs="Roboto Mono"/>
          <w:b/>
          <w:color w:val="37474F"/>
          <w:sz w:val="20"/>
          <w:szCs w:val="20"/>
          <w:highlight w:val="white"/>
        </w:rPr>
      </w:pPr>
      <w:r>
        <w:rPr>
          <w:rFonts w:ascii="Roboto Mono" w:eastAsia="Roboto Mono" w:hAnsi="Roboto Mono" w:cs="Roboto Mono"/>
          <w:b/>
          <w:color w:val="37474F"/>
          <w:sz w:val="20"/>
          <w:szCs w:val="20"/>
          <w:highlight w:val="white"/>
        </w:rPr>
        <w:t>)</w:t>
      </w:r>
    </w:p>
    <w:p w14:paraId="171048AA" w14:textId="77777777" w:rsidR="00DB1CC5" w:rsidRDefault="00DB1CC5">
      <w:pPr>
        <w:shd w:val="clear" w:color="auto" w:fill="FFFFFE"/>
        <w:spacing w:line="320" w:lineRule="auto"/>
        <w:rPr>
          <w:rFonts w:ascii="Roboto Mono" w:eastAsia="Roboto Mono" w:hAnsi="Roboto Mono" w:cs="Roboto Mono"/>
          <w:b/>
          <w:color w:val="3367D6"/>
          <w:highlight w:val="white"/>
        </w:rPr>
      </w:pPr>
    </w:p>
    <w:p w14:paraId="171048AB" w14:textId="77777777" w:rsidR="00DB1CC5" w:rsidRDefault="00AB756A">
      <w:pPr>
        <w:shd w:val="clear" w:color="auto" w:fill="FFFFFE"/>
        <w:spacing w:line="320" w:lineRule="auto"/>
        <w:rPr>
          <w:rFonts w:ascii="Roboto" w:eastAsia="Roboto" w:hAnsi="Roboto" w:cs="Roboto"/>
          <w:b/>
          <w:color w:val="202124"/>
          <w:sz w:val="18"/>
          <w:szCs w:val="18"/>
          <w:highlight w:val="white"/>
        </w:rPr>
      </w:pPr>
      <w:r>
        <w:rPr>
          <w:rFonts w:ascii="Roboto" w:eastAsia="Roboto" w:hAnsi="Roboto" w:cs="Roboto"/>
          <w:b/>
          <w:noProof/>
          <w:color w:val="202124"/>
          <w:sz w:val="18"/>
          <w:szCs w:val="18"/>
          <w:highlight w:val="white"/>
        </w:rPr>
        <w:drawing>
          <wp:inline distT="114300" distB="114300" distL="114300" distR="114300" wp14:anchorId="171049F9" wp14:editId="171049FA">
            <wp:extent cx="5943600" cy="520700"/>
            <wp:effectExtent l="0" t="0" r="0" b="0"/>
            <wp:docPr id="6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5943600" cy="520700"/>
                    </a:xfrm>
                    <a:prstGeom prst="rect">
                      <a:avLst/>
                    </a:prstGeom>
                    <a:ln/>
                  </pic:spPr>
                </pic:pic>
              </a:graphicData>
            </a:graphic>
          </wp:inline>
        </w:drawing>
      </w:r>
    </w:p>
    <w:p w14:paraId="171048AC" w14:textId="77777777" w:rsidR="00DB1CC5" w:rsidRDefault="00AB756A">
      <w:pPr>
        <w:numPr>
          <w:ilvl w:val="0"/>
          <w:numId w:val="2"/>
        </w:numPr>
        <w:shd w:val="clear" w:color="auto" w:fill="FFFFFE"/>
        <w:spacing w:line="320" w:lineRule="auto"/>
        <w:rPr>
          <w:rFonts w:ascii="Roboto" w:eastAsia="Roboto" w:hAnsi="Roboto" w:cs="Roboto"/>
          <w:b/>
          <w:color w:val="202124"/>
          <w:sz w:val="24"/>
          <w:szCs w:val="24"/>
          <w:highlight w:val="white"/>
        </w:rPr>
      </w:pPr>
      <w:r>
        <w:rPr>
          <w:rFonts w:ascii="Roboto" w:eastAsia="Roboto" w:hAnsi="Roboto" w:cs="Roboto"/>
          <w:b/>
          <w:color w:val="202124"/>
          <w:sz w:val="24"/>
          <w:szCs w:val="24"/>
          <w:highlight w:val="white"/>
        </w:rPr>
        <w:t>3.b. When did the product sell the most and where (top 3)</w:t>
      </w:r>
    </w:p>
    <w:p w14:paraId="171048AD" w14:textId="77777777" w:rsidR="00DB1CC5" w:rsidRDefault="00AB756A">
      <w:pPr>
        <w:shd w:val="clear" w:color="auto" w:fill="FFFFFE"/>
        <w:spacing w:line="360" w:lineRule="auto"/>
        <w:rPr>
          <w:rFonts w:ascii="Roboto Mono" w:eastAsia="Roboto Mono" w:hAnsi="Roboto Mono" w:cs="Roboto Mono"/>
          <w:b/>
          <w:color w:val="F4511E"/>
          <w:sz w:val="20"/>
          <w:szCs w:val="20"/>
          <w:highlight w:val="white"/>
        </w:rPr>
      </w:pPr>
      <w:r>
        <w:rPr>
          <w:rFonts w:ascii="Roboto Mono" w:eastAsia="Roboto Mono" w:hAnsi="Roboto Mono" w:cs="Roboto Mono"/>
          <w:b/>
          <w:color w:val="3367D6"/>
          <w:sz w:val="20"/>
          <w:szCs w:val="20"/>
          <w:highlight w:val="white"/>
        </w:rPr>
        <w:t>select</w:t>
      </w:r>
      <w:r>
        <w:rPr>
          <w:rFonts w:ascii="Roboto Mono" w:eastAsia="Roboto Mono" w:hAnsi="Roboto Mono" w:cs="Roboto Mono"/>
          <w:b/>
          <w:color w:val="F4511E"/>
          <w:sz w:val="20"/>
          <w:szCs w:val="20"/>
          <w:highlight w:val="white"/>
        </w:rPr>
        <w:t xml:space="preserve"> PRODUCT_ID, </w:t>
      </w:r>
      <w:r>
        <w:rPr>
          <w:rFonts w:ascii="Roboto Mono" w:eastAsia="Roboto Mono" w:hAnsi="Roboto Mono" w:cs="Roboto Mono"/>
          <w:b/>
          <w:color w:val="3367D6"/>
          <w:sz w:val="20"/>
          <w:szCs w:val="20"/>
          <w:highlight w:val="white"/>
        </w:rPr>
        <w:t>count</w:t>
      </w:r>
      <w:r>
        <w:rPr>
          <w:rFonts w:ascii="Roboto Mono" w:eastAsia="Roboto Mono" w:hAnsi="Roboto Mono" w:cs="Roboto Mono"/>
          <w:b/>
          <w:color w:val="37474F"/>
          <w:sz w:val="20"/>
          <w:szCs w:val="20"/>
          <w:highlight w:val="white"/>
        </w:rPr>
        <w:t>(</w:t>
      </w:r>
      <w:r>
        <w:rPr>
          <w:rFonts w:ascii="Roboto Mono" w:eastAsia="Roboto Mono" w:hAnsi="Roboto Mono" w:cs="Roboto Mono"/>
          <w:b/>
          <w:color w:val="F4511E"/>
          <w:sz w:val="20"/>
          <w:szCs w:val="20"/>
          <w:highlight w:val="white"/>
        </w:rPr>
        <w:t>QUANTITY</w:t>
      </w:r>
      <w:r>
        <w:rPr>
          <w:rFonts w:ascii="Roboto Mono" w:eastAsia="Roboto Mono" w:hAnsi="Roboto Mono" w:cs="Roboto Mono"/>
          <w:b/>
          <w:color w:val="37474F"/>
          <w:sz w:val="20"/>
          <w:szCs w:val="20"/>
          <w:highlight w:val="white"/>
        </w:rPr>
        <w:t>)</w:t>
      </w:r>
      <w:r>
        <w:rPr>
          <w:rFonts w:ascii="Roboto Mono" w:eastAsia="Roboto Mono" w:hAnsi="Roboto Mono" w:cs="Roboto Mono"/>
          <w:b/>
          <w:color w:val="F4511E"/>
          <w:sz w:val="20"/>
          <w:szCs w:val="20"/>
          <w:highlight w:val="white"/>
        </w:rPr>
        <w:t xml:space="preserve"> </w:t>
      </w:r>
      <w:r>
        <w:rPr>
          <w:rFonts w:ascii="Roboto Mono" w:eastAsia="Roboto Mono" w:hAnsi="Roboto Mono" w:cs="Roboto Mono"/>
          <w:b/>
          <w:color w:val="3367D6"/>
          <w:sz w:val="20"/>
          <w:szCs w:val="20"/>
          <w:highlight w:val="white"/>
        </w:rPr>
        <w:t>as</w:t>
      </w:r>
      <w:r>
        <w:rPr>
          <w:rFonts w:ascii="Roboto Mono" w:eastAsia="Roboto Mono" w:hAnsi="Roboto Mono" w:cs="Roboto Mono"/>
          <w:b/>
          <w:color w:val="F4511E"/>
          <w:sz w:val="20"/>
          <w:szCs w:val="20"/>
          <w:highlight w:val="white"/>
        </w:rPr>
        <w:t xml:space="preserve"> qn, WEEK_NO, STORE_ID</w:t>
      </w:r>
    </w:p>
    <w:p w14:paraId="171048AE" w14:textId="77777777" w:rsidR="00DB1CC5" w:rsidRDefault="00AB756A">
      <w:pPr>
        <w:shd w:val="clear" w:color="auto" w:fill="FFFFFE"/>
        <w:spacing w:line="360" w:lineRule="auto"/>
        <w:rPr>
          <w:rFonts w:ascii="Roboto Mono" w:eastAsia="Roboto Mono" w:hAnsi="Roboto Mono" w:cs="Roboto Mono"/>
          <w:b/>
          <w:color w:val="0D904F"/>
          <w:sz w:val="20"/>
          <w:szCs w:val="20"/>
          <w:highlight w:val="white"/>
        </w:rPr>
      </w:pPr>
      <w:r>
        <w:rPr>
          <w:rFonts w:ascii="Roboto Mono" w:eastAsia="Roboto Mono" w:hAnsi="Roboto Mono" w:cs="Roboto Mono"/>
          <w:b/>
          <w:color w:val="3367D6"/>
          <w:sz w:val="20"/>
          <w:szCs w:val="20"/>
          <w:highlight w:val="white"/>
        </w:rPr>
        <w:t>from</w:t>
      </w:r>
      <w:r>
        <w:rPr>
          <w:rFonts w:ascii="Roboto Mono" w:eastAsia="Roboto Mono" w:hAnsi="Roboto Mono" w:cs="Roboto Mono"/>
          <w:b/>
          <w:color w:val="F4511E"/>
          <w:sz w:val="20"/>
          <w:szCs w:val="20"/>
          <w:highlight w:val="white"/>
        </w:rPr>
        <w:t xml:space="preserve"> </w:t>
      </w:r>
      <w:r>
        <w:rPr>
          <w:rFonts w:ascii="Roboto Mono" w:eastAsia="Roboto Mono" w:hAnsi="Roboto Mono" w:cs="Roboto Mono"/>
          <w:b/>
          <w:color w:val="0D904F"/>
          <w:sz w:val="20"/>
          <w:szCs w:val="20"/>
          <w:highlight w:val="white"/>
        </w:rPr>
        <w:t>`</w:t>
      </w:r>
      <w:proofErr w:type="spellStart"/>
      <w:r>
        <w:rPr>
          <w:rFonts w:ascii="Roboto Mono" w:eastAsia="Roboto Mono" w:hAnsi="Roboto Mono" w:cs="Roboto Mono"/>
          <w:b/>
          <w:color w:val="0D904F"/>
          <w:sz w:val="20"/>
          <w:szCs w:val="20"/>
          <w:highlight w:val="white"/>
        </w:rPr>
        <w:t>dunnhumbysql.complete.transaction_data</w:t>
      </w:r>
      <w:proofErr w:type="spellEnd"/>
      <w:r>
        <w:rPr>
          <w:rFonts w:ascii="Roboto Mono" w:eastAsia="Roboto Mono" w:hAnsi="Roboto Mono" w:cs="Roboto Mono"/>
          <w:b/>
          <w:color w:val="0D904F"/>
          <w:sz w:val="20"/>
          <w:szCs w:val="20"/>
          <w:highlight w:val="white"/>
        </w:rPr>
        <w:t>`</w:t>
      </w:r>
    </w:p>
    <w:p w14:paraId="171048AF" w14:textId="77777777" w:rsidR="00DB1CC5" w:rsidRDefault="00AB756A">
      <w:pPr>
        <w:shd w:val="clear" w:color="auto" w:fill="FFFFFE"/>
        <w:spacing w:line="360" w:lineRule="auto"/>
        <w:rPr>
          <w:rFonts w:ascii="Roboto Mono" w:eastAsia="Roboto Mono" w:hAnsi="Roboto Mono" w:cs="Roboto Mono"/>
          <w:b/>
          <w:color w:val="37474F"/>
          <w:sz w:val="20"/>
          <w:szCs w:val="20"/>
          <w:highlight w:val="white"/>
        </w:rPr>
      </w:pPr>
      <w:r>
        <w:rPr>
          <w:rFonts w:ascii="Roboto Mono" w:eastAsia="Roboto Mono" w:hAnsi="Roboto Mono" w:cs="Roboto Mono"/>
          <w:b/>
          <w:color w:val="3367D6"/>
          <w:sz w:val="20"/>
          <w:szCs w:val="20"/>
          <w:highlight w:val="white"/>
        </w:rPr>
        <w:t>where</w:t>
      </w:r>
      <w:r>
        <w:rPr>
          <w:rFonts w:ascii="Roboto Mono" w:eastAsia="Roboto Mono" w:hAnsi="Roboto Mono" w:cs="Roboto Mono"/>
          <w:b/>
          <w:color w:val="F4511E"/>
          <w:sz w:val="20"/>
          <w:szCs w:val="20"/>
          <w:highlight w:val="white"/>
        </w:rPr>
        <w:t xml:space="preserve"> </w:t>
      </w:r>
      <w:r>
        <w:rPr>
          <w:rFonts w:ascii="Roboto Mono" w:eastAsia="Roboto Mono" w:hAnsi="Roboto Mono" w:cs="Roboto Mono"/>
          <w:b/>
          <w:color w:val="800000"/>
          <w:sz w:val="20"/>
          <w:szCs w:val="20"/>
          <w:highlight w:val="white"/>
        </w:rPr>
        <w:t>PRODUCT_ID</w:t>
      </w:r>
      <w:r>
        <w:rPr>
          <w:rFonts w:ascii="Roboto Mono" w:eastAsia="Roboto Mono" w:hAnsi="Roboto Mono" w:cs="Roboto Mono"/>
          <w:b/>
          <w:color w:val="F4511E"/>
          <w:sz w:val="20"/>
          <w:szCs w:val="20"/>
          <w:highlight w:val="white"/>
        </w:rPr>
        <w:t>=</w:t>
      </w:r>
      <w:r>
        <w:rPr>
          <w:rFonts w:ascii="Roboto Mono" w:eastAsia="Roboto Mono" w:hAnsi="Roboto Mono" w:cs="Roboto Mono"/>
          <w:b/>
          <w:color w:val="37474F"/>
          <w:sz w:val="20"/>
          <w:szCs w:val="20"/>
          <w:highlight w:val="white"/>
        </w:rPr>
        <w:t>(</w:t>
      </w:r>
    </w:p>
    <w:p w14:paraId="171048B0" w14:textId="77777777" w:rsidR="00DB1CC5" w:rsidRDefault="00AB756A">
      <w:pPr>
        <w:shd w:val="clear" w:color="auto" w:fill="FFFFFE"/>
        <w:spacing w:line="360" w:lineRule="auto"/>
        <w:rPr>
          <w:rFonts w:ascii="Roboto Mono" w:eastAsia="Roboto Mono" w:hAnsi="Roboto Mono" w:cs="Roboto Mono"/>
          <w:b/>
          <w:color w:val="F4511E"/>
          <w:sz w:val="20"/>
          <w:szCs w:val="20"/>
          <w:highlight w:val="white"/>
        </w:rPr>
      </w:pPr>
      <w:r>
        <w:rPr>
          <w:rFonts w:ascii="Roboto Mono" w:eastAsia="Roboto Mono" w:hAnsi="Roboto Mono" w:cs="Roboto Mono"/>
          <w:b/>
          <w:color w:val="3367D6"/>
          <w:sz w:val="20"/>
          <w:szCs w:val="20"/>
          <w:highlight w:val="white"/>
        </w:rPr>
        <w:t>SELECT</w:t>
      </w:r>
      <w:r>
        <w:rPr>
          <w:rFonts w:ascii="Roboto Mono" w:eastAsia="Roboto Mono" w:hAnsi="Roboto Mono" w:cs="Roboto Mono"/>
          <w:b/>
          <w:color w:val="F4511E"/>
          <w:sz w:val="20"/>
          <w:szCs w:val="20"/>
          <w:highlight w:val="white"/>
        </w:rPr>
        <w:t xml:space="preserve"> PRODUCT_ID,  </w:t>
      </w:r>
    </w:p>
    <w:p w14:paraId="171048B1" w14:textId="77777777" w:rsidR="00DB1CC5" w:rsidRDefault="00AB756A">
      <w:pPr>
        <w:shd w:val="clear" w:color="auto" w:fill="FFFFFE"/>
        <w:spacing w:line="360" w:lineRule="auto"/>
        <w:rPr>
          <w:rFonts w:ascii="Roboto Mono" w:eastAsia="Roboto Mono" w:hAnsi="Roboto Mono" w:cs="Roboto Mono"/>
          <w:b/>
          <w:color w:val="0D904F"/>
          <w:sz w:val="20"/>
          <w:szCs w:val="20"/>
          <w:highlight w:val="white"/>
        </w:rPr>
      </w:pPr>
      <w:r>
        <w:rPr>
          <w:rFonts w:ascii="Roboto Mono" w:eastAsia="Roboto Mono" w:hAnsi="Roboto Mono" w:cs="Roboto Mono"/>
          <w:b/>
          <w:color w:val="3367D6"/>
          <w:sz w:val="20"/>
          <w:szCs w:val="20"/>
          <w:highlight w:val="white"/>
        </w:rPr>
        <w:t>FROM</w:t>
      </w:r>
      <w:r>
        <w:rPr>
          <w:rFonts w:ascii="Roboto Mono" w:eastAsia="Roboto Mono" w:hAnsi="Roboto Mono" w:cs="Roboto Mono"/>
          <w:b/>
          <w:color w:val="F4511E"/>
          <w:sz w:val="20"/>
          <w:szCs w:val="20"/>
          <w:highlight w:val="white"/>
        </w:rPr>
        <w:t xml:space="preserve"> </w:t>
      </w:r>
      <w:r>
        <w:rPr>
          <w:rFonts w:ascii="Roboto Mono" w:eastAsia="Roboto Mono" w:hAnsi="Roboto Mono" w:cs="Roboto Mono"/>
          <w:b/>
          <w:color w:val="0D904F"/>
          <w:sz w:val="20"/>
          <w:szCs w:val="20"/>
          <w:highlight w:val="white"/>
        </w:rPr>
        <w:t>`</w:t>
      </w:r>
      <w:proofErr w:type="spellStart"/>
      <w:r>
        <w:rPr>
          <w:rFonts w:ascii="Roboto Mono" w:eastAsia="Roboto Mono" w:hAnsi="Roboto Mono" w:cs="Roboto Mono"/>
          <w:b/>
          <w:color w:val="0D904F"/>
          <w:sz w:val="20"/>
          <w:szCs w:val="20"/>
          <w:highlight w:val="white"/>
        </w:rPr>
        <w:t>dunnhumbysql.complete.transaction_data</w:t>
      </w:r>
      <w:proofErr w:type="spellEnd"/>
      <w:r>
        <w:rPr>
          <w:rFonts w:ascii="Roboto Mono" w:eastAsia="Roboto Mono" w:hAnsi="Roboto Mono" w:cs="Roboto Mono"/>
          <w:b/>
          <w:color w:val="0D904F"/>
          <w:sz w:val="20"/>
          <w:szCs w:val="20"/>
          <w:highlight w:val="white"/>
        </w:rPr>
        <w:t>`</w:t>
      </w:r>
    </w:p>
    <w:p w14:paraId="171048B2" w14:textId="77777777" w:rsidR="00DB1CC5" w:rsidRDefault="00AB756A">
      <w:pPr>
        <w:shd w:val="clear" w:color="auto" w:fill="FFFFFE"/>
        <w:spacing w:line="360" w:lineRule="auto"/>
        <w:rPr>
          <w:rFonts w:ascii="Roboto Mono" w:eastAsia="Roboto Mono" w:hAnsi="Roboto Mono" w:cs="Roboto Mono"/>
          <w:b/>
          <w:color w:val="F4511E"/>
          <w:sz w:val="20"/>
          <w:szCs w:val="20"/>
          <w:highlight w:val="white"/>
        </w:rPr>
      </w:pPr>
      <w:r>
        <w:rPr>
          <w:rFonts w:ascii="Roboto Mono" w:eastAsia="Roboto Mono" w:hAnsi="Roboto Mono" w:cs="Roboto Mono"/>
          <w:b/>
          <w:color w:val="3367D6"/>
          <w:sz w:val="20"/>
          <w:szCs w:val="20"/>
          <w:highlight w:val="white"/>
        </w:rPr>
        <w:t>group</w:t>
      </w:r>
      <w:r>
        <w:rPr>
          <w:rFonts w:ascii="Roboto Mono" w:eastAsia="Roboto Mono" w:hAnsi="Roboto Mono" w:cs="Roboto Mono"/>
          <w:b/>
          <w:color w:val="F4511E"/>
          <w:sz w:val="20"/>
          <w:szCs w:val="20"/>
          <w:highlight w:val="white"/>
        </w:rPr>
        <w:t xml:space="preserve"> </w:t>
      </w:r>
      <w:r>
        <w:rPr>
          <w:rFonts w:ascii="Roboto Mono" w:eastAsia="Roboto Mono" w:hAnsi="Roboto Mono" w:cs="Roboto Mono"/>
          <w:b/>
          <w:color w:val="3367D6"/>
          <w:sz w:val="20"/>
          <w:szCs w:val="20"/>
          <w:highlight w:val="white"/>
        </w:rPr>
        <w:t>by</w:t>
      </w:r>
      <w:r>
        <w:rPr>
          <w:rFonts w:ascii="Roboto Mono" w:eastAsia="Roboto Mono" w:hAnsi="Roboto Mono" w:cs="Roboto Mono"/>
          <w:b/>
          <w:color w:val="F4511E"/>
          <w:sz w:val="20"/>
          <w:szCs w:val="20"/>
          <w:highlight w:val="white"/>
        </w:rPr>
        <w:t xml:space="preserve"> PRODUCT_ID</w:t>
      </w:r>
    </w:p>
    <w:p w14:paraId="171048B3" w14:textId="77777777" w:rsidR="00DB1CC5" w:rsidRDefault="00AB756A">
      <w:pPr>
        <w:shd w:val="clear" w:color="auto" w:fill="FFFFFE"/>
        <w:spacing w:line="360" w:lineRule="auto"/>
        <w:rPr>
          <w:rFonts w:ascii="Roboto Mono" w:eastAsia="Roboto Mono" w:hAnsi="Roboto Mono" w:cs="Roboto Mono"/>
          <w:b/>
          <w:color w:val="3367D6"/>
          <w:sz w:val="20"/>
          <w:szCs w:val="20"/>
          <w:highlight w:val="white"/>
        </w:rPr>
      </w:pPr>
      <w:r>
        <w:rPr>
          <w:rFonts w:ascii="Roboto Mono" w:eastAsia="Roboto Mono" w:hAnsi="Roboto Mono" w:cs="Roboto Mono"/>
          <w:b/>
          <w:color w:val="3367D6"/>
          <w:sz w:val="20"/>
          <w:szCs w:val="20"/>
          <w:highlight w:val="white"/>
        </w:rPr>
        <w:t>order</w:t>
      </w:r>
      <w:r>
        <w:rPr>
          <w:rFonts w:ascii="Roboto Mono" w:eastAsia="Roboto Mono" w:hAnsi="Roboto Mono" w:cs="Roboto Mono"/>
          <w:b/>
          <w:color w:val="F4511E"/>
          <w:sz w:val="20"/>
          <w:szCs w:val="20"/>
          <w:highlight w:val="white"/>
        </w:rPr>
        <w:t xml:space="preserve"> </w:t>
      </w:r>
      <w:r>
        <w:rPr>
          <w:rFonts w:ascii="Roboto Mono" w:eastAsia="Roboto Mono" w:hAnsi="Roboto Mono" w:cs="Roboto Mono"/>
          <w:b/>
          <w:color w:val="3367D6"/>
          <w:sz w:val="20"/>
          <w:szCs w:val="20"/>
          <w:highlight w:val="white"/>
        </w:rPr>
        <w:t>by</w:t>
      </w:r>
      <w:r>
        <w:rPr>
          <w:rFonts w:ascii="Roboto Mono" w:eastAsia="Roboto Mono" w:hAnsi="Roboto Mono" w:cs="Roboto Mono"/>
          <w:b/>
          <w:color w:val="F4511E"/>
          <w:sz w:val="20"/>
          <w:szCs w:val="20"/>
          <w:highlight w:val="white"/>
        </w:rPr>
        <w:t xml:space="preserve"> </w:t>
      </w:r>
      <w:r>
        <w:rPr>
          <w:rFonts w:ascii="Roboto Mono" w:eastAsia="Roboto Mono" w:hAnsi="Roboto Mono" w:cs="Roboto Mono"/>
          <w:b/>
          <w:color w:val="3367D6"/>
          <w:sz w:val="20"/>
          <w:szCs w:val="20"/>
          <w:highlight w:val="white"/>
        </w:rPr>
        <w:t>count</w:t>
      </w:r>
      <w:r>
        <w:rPr>
          <w:rFonts w:ascii="Roboto Mono" w:eastAsia="Roboto Mono" w:hAnsi="Roboto Mono" w:cs="Roboto Mono"/>
          <w:b/>
          <w:color w:val="37474F"/>
          <w:sz w:val="20"/>
          <w:szCs w:val="20"/>
          <w:highlight w:val="white"/>
        </w:rPr>
        <w:t>(</w:t>
      </w:r>
      <w:r>
        <w:rPr>
          <w:rFonts w:ascii="Roboto Mono" w:eastAsia="Roboto Mono" w:hAnsi="Roboto Mono" w:cs="Roboto Mono"/>
          <w:b/>
          <w:color w:val="F4511E"/>
          <w:sz w:val="20"/>
          <w:szCs w:val="20"/>
          <w:highlight w:val="white"/>
        </w:rPr>
        <w:t>1</w:t>
      </w:r>
      <w:r>
        <w:rPr>
          <w:rFonts w:ascii="Roboto Mono" w:eastAsia="Roboto Mono" w:hAnsi="Roboto Mono" w:cs="Roboto Mono"/>
          <w:b/>
          <w:color w:val="37474F"/>
          <w:sz w:val="20"/>
          <w:szCs w:val="20"/>
          <w:highlight w:val="white"/>
        </w:rPr>
        <w:t>)</w:t>
      </w:r>
      <w:r>
        <w:rPr>
          <w:rFonts w:ascii="Roboto Mono" w:eastAsia="Roboto Mono" w:hAnsi="Roboto Mono" w:cs="Roboto Mono"/>
          <w:b/>
          <w:color w:val="F4511E"/>
          <w:sz w:val="20"/>
          <w:szCs w:val="20"/>
          <w:highlight w:val="white"/>
        </w:rPr>
        <w:t xml:space="preserve"> </w:t>
      </w:r>
      <w:r>
        <w:rPr>
          <w:rFonts w:ascii="Roboto Mono" w:eastAsia="Roboto Mono" w:hAnsi="Roboto Mono" w:cs="Roboto Mono"/>
          <w:b/>
          <w:color w:val="3367D6"/>
          <w:sz w:val="20"/>
          <w:szCs w:val="20"/>
          <w:highlight w:val="white"/>
        </w:rPr>
        <w:t>desc</w:t>
      </w:r>
    </w:p>
    <w:p w14:paraId="171048B4" w14:textId="77777777" w:rsidR="00DB1CC5" w:rsidRDefault="00AB756A">
      <w:pPr>
        <w:shd w:val="clear" w:color="auto" w:fill="FFFFFE"/>
        <w:spacing w:line="360" w:lineRule="auto"/>
        <w:rPr>
          <w:rFonts w:ascii="Roboto Mono" w:eastAsia="Roboto Mono" w:hAnsi="Roboto Mono" w:cs="Roboto Mono"/>
          <w:b/>
          <w:color w:val="F4511E"/>
          <w:sz w:val="20"/>
          <w:szCs w:val="20"/>
          <w:highlight w:val="white"/>
        </w:rPr>
      </w:pPr>
      <w:r>
        <w:rPr>
          <w:rFonts w:ascii="Roboto Mono" w:eastAsia="Roboto Mono" w:hAnsi="Roboto Mono" w:cs="Roboto Mono"/>
          <w:b/>
          <w:color w:val="3367D6"/>
          <w:sz w:val="20"/>
          <w:szCs w:val="20"/>
          <w:highlight w:val="white"/>
        </w:rPr>
        <w:t>limit</w:t>
      </w:r>
      <w:r>
        <w:rPr>
          <w:rFonts w:ascii="Roboto Mono" w:eastAsia="Roboto Mono" w:hAnsi="Roboto Mono" w:cs="Roboto Mono"/>
          <w:b/>
          <w:color w:val="F4511E"/>
          <w:sz w:val="20"/>
          <w:szCs w:val="20"/>
          <w:highlight w:val="white"/>
        </w:rPr>
        <w:t xml:space="preserve"> 1</w:t>
      </w:r>
    </w:p>
    <w:p w14:paraId="171048B5" w14:textId="77777777" w:rsidR="00DB1CC5" w:rsidRDefault="00AB756A">
      <w:pPr>
        <w:shd w:val="clear" w:color="auto" w:fill="FFFFFE"/>
        <w:spacing w:line="360" w:lineRule="auto"/>
        <w:rPr>
          <w:rFonts w:ascii="Roboto Mono" w:eastAsia="Roboto Mono" w:hAnsi="Roboto Mono" w:cs="Roboto Mono"/>
          <w:b/>
          <w:color w:val="37474F"/>
          <w:sz w:val="20"/>
          <w:szCs w:val="20"/>
          <w:highlight w:val="white"/>
        </w:rPr>
      </w:pPr>
      <w:r>
        <w:rPr>
          <w:rFonts w:ascii="Roboto Mono" w:eastAsia="Roboto Mono" w:hAnsi="Roboto Mono" w:cs="Roboto Mono"/>
          <w:b/>
          <w:color w:val="37474F"/>
          <w:sz w:val="20"/>
          <w:szCs w:val="20"/>
          <w:highlight w:val="white"/>
        </w:rPr>
        <w:t>)</w:t>
      </w:r>
    </w:p>
    <w:p w14:paraId="171048B6" w14:textId="77777777" w:rsidR="00DB1CC5" w:rsidRDefault="00AB756A">
      <w:pPr>
        <w:shd w:val="clear" w:color="auto" w:fill="FFFFFE"/>
        <w:spacing w:line="360" w:lineRule="auto"/>
        <w:rPr>
          <w:rFonts w:ascii="Roboto Mono" w:eastAsia="Roboto Mono" w:hAnsi="Roboto Mono" w:cs="Roboto Mono"/>
          <w:b/>
          <w:color w:val="F4511E"/>
          <w:sz w:val="20"/>
          <w:szCs w:val="20"/>
          <w:highlight w:val="white"/>
        </w:rPr>
      </w:pPr>
      <w:r>
        <w:rPr>
          <w:rFonts w:ascii="Roboto Mono" w:eastAsia="Roboto Mono" w:hAnsi="Roboto Mono" w:cs="Roboto Mono"/>
          <w:b/>
          <w:color w:val="3367D6"/>
          <w:sz w:val="20"/>
          <w:szCs w:val="20"/>
          <w:highlight w:val="white"/>
        </w:rPr>
        <w:t>group</w:t>
      </w:r>
      <w:r>
        <w:rPr>
          <w:rFonts w:ascii="Roboto Mono" w:eastAsia="Roboto Mono" w:hAnsi="Roboto Mono" w:cs="Roboto Mono"/>
          <w:b/>
          <w:color w:val="F4511E"/>
          <w:sz w:val="20"/>
          <w:szCs w:val="20"/>
          <w:highlight w:val="white"/>
        </w:rPr>
        <w:t xml:space="preserve"> </w:t>
      </w:r>
      <w:r>
        <w:rPr>
          <w:rFonts w:ascii="Roboto Mono" w:eastAsia="Roboto Mono" w:hAnsi="Roboto Mono" w:cs="Roboto Mono"/>
          <w:b/>
          <w:color w:val="3367D6"/>
          <w:sz w:val="20"/>
          <w:szCs w:val="20"/>
          <w:highlight w:val="white"/>
        </w:rPr>
        <w:t>by</w:t>
      </w:r>
      <w:r>
        <w:rPr>
          <w:rFonts w:ascii="Roboto Mono" w:eastAsia="Roboto Mono" w:hAnsi="Roboto Mono" w:cs="Roboto Mono"/>
          <w:b/>
          <w:color w:val="F4511E"/>
          <w:sz w:val="20"/>
          <w:szCs w:val="20"/>
          <w:highlight w:val="white"/>
        </w:rPr>
        <w:t xml:space="preserve"> PRODUCT_ID, WEEK_NO, STORE_ID</w:t>
      </w:r>
    </w:p>
    <w:p w14:paraId="171048B7" w14:textId="77777777" w:rsidR="00DB1CC5" w:rsidRDefault="00AB756A">
      <w:pPr>
        <w:shd w:val="clear" w:color="auto" w:fill="FFFFFE"/>
        <w:spacing w:line="360" w:lineRule="auto"/>
        <w:rPr>
          <w:rFonts w:ascii="Roboto Mono" w:eastAsia="Roboto Mono" w:hAnsi="Roboto Mono" w:cs="Roboto Mono"/>
          <w:b/>
          <w:color w:val="3367D6"/>
          <w:sz w:val="20"/>
          <w:szCs w:val="20"/>
          <w:highlight w:val="white"/>
        </w:rPr>
      </w:pPr>
      <w:r>
        <w:rPr>
          <w:rFonts w:ascii="Roboto Mono" w:eastAsia="Roboto Mono" w:hAnsi="Roboto Mono" w:cs="Roboto Mono"/>
          <w:b/>
          <w:color w:val="3367D6"/>
          <w:sz w:val="20"/>
          <w:szCs w:val="20"/>
          <w:highlight w:val="white"/>
        </w:rPr>
        <w:t>order</w:t>
      </w:r>
      <w:r>
        <w:rPr>
          <w:rFonts w:ascii="Roboto Mono" w:eastAsia="Roboto Mono" w:hAnsi="Roboto Mono" w:cs="Roboto Mono"/>
          <w:b/>
          <w:color w:val="F4511E"/>
          <w:sz w:val="20"/>
          <w:szCs w:val="20"/>
          <w:highlight w:val="white"/>
        </w:rPr>
        <w:t xml:space="preserve"> </w:t>
      </w:r>
      <w:r>
        <w:rPr>
          <w:rFonts w:ascii="Roboto Mono" w:eastAsia="Roboto Mono" w:hAnsi="Roboto Mono" w:cs="Roboto Mono"/>
          <w:b/>
          <w:color w:val="3367D6"/>
          <w:sz w:val="20"/>
          <w:szCs w:val="20"/>
          <w:highlight w:val="white"/>
        </w:rPr>
        <w:t>by</w:t>
      </w:r>
      <w:r>
        <w:rPr>
          <w:rFonts w:ascii="Roboto Mono" w:eastAsia="Roboto Mono" w:hAnsi="Roboto Mono" w:cs="Roboto Mono"/>
          <w:b/>
          <w:color w:val="F4511E"/>
          <w:sz w:val="20"/>
          <w:szCs w:val="20"/>
          <w:highlight w:val="white"/>
        </w:rPr>
        <w:t xml:space="preserve"> qn </w:t>
      </w:r>
      <w:r>
        <w:rPr>
          <w:rFonts w:ascii="Roboto Mono" w:eastAsia="Roboto Mono" w:hAnsi="Roboto Mono" w:cs="Roboto Mono"/>
          <w:b/>
          <w:color w:val="3367D6"/>
          <w:sz w:val="20"/>
          <w:szCs w:val="20"/>
          <w:highlight w:val="white"/>
        </w:rPr>
        <w:t>desc</w:t>
      </w:r>
    </w:p>
    <w:p w14:paraId="171048B8" w14:textId="77777777" w:rsidR="00DB1CC5" w:rsidRDefault="00AB756A">
      <w:pPr>
        <w:shd w:val="clear" w:color="auto" w:fill="FFFFFE"/>
        <w:spacing w:line="360" w:lineRule="auto"/>
        <w:rPr>
          <w:rFonts w:ascii="Roboto Mono" w:eastAsia="Roboto Mono" w:hAnsi="Roboto Mono" w:cs="Roboto Mono"/>
          <w:b/>
          <w:color w:val="F4511E"/>
          <w:sz w:val="20"/>
          <w:szCs w:val="20"/>
          <w:highlight w:val="white"/>
        </w:rPr>
      </w:pPr>
      <w:r>
        <w:rPr>
          <w:rFonts w:ascii="Roboto Mono" w:eastAsia="Roboto Mono" w:hAnsi="Roboto Mono" w:cs="Roboto Mono"/>
          <w:b/>
          <w:color w:val="3367D6"/>
          <w:sz w:val="20"/>
          <w:szCs w:val="20"/>
          <w:highlight w:val="white"/>
        </w:rPr>
        <w:t>limit</w:t>
      </w:r>
      <w:r>
        <w:rPr>
          <w:rFonts w:ascii="Roboto Mono" w:eastAsia="Roboto Mono" w:hAnsi="Roboto Mono" w:cs="Roboto Mono"/>
          <w:b/>
          <w:color w:val="F4511E"/>
          <w:sz w:val="20"/>
          <w:szCs w:val="20"/>
          <w:highlight w:val="white"/>
        </w:rPr>
        <w:t xml:space="preserve"> 3</w:t>
      </w:r>
    </w:p>
    <w:p w14:paraId="171048B9" w14:textId="77777777" w:rsidR="00DB1CC5" w:rsidRDefault="00DB1CC5">
      <w:pPr>
        <w:shd w:val="clear" w:color="auto" w:fill="FFFFFE"/>
        <w:spacing w:line="360" w:lineRule="auto"/>
        <w:rPr>
          <w:rFonts w:ascii="Roboto Mono" w:eastAsia="Roboto Mono" w:hAnsi="Roboto Mono" w:cs="Roboto Mono"/>
          <w:b/>
          <w:color w:val="F4511E"/>
          <w:sz w:val="20"/>
          <w:szCs w:val="20"/>
          <w:highlight w:val="white"/>
        </w:rPr>
      </w:pPr>
    </w:p>
    <w:p w14:paraId="171048BA" w14:textId="77777777" w:rsidR="00DB1CC5" w:rsidRDefault="00DB1CC5">
      <w:pPr>
        <w:shd w:val="clear" w:color="auto" w:fill="FFFFFE"/>
        <w:spacing w:line="320" w:lineRule="auto"/>
        <w:rPr>
          <w:rFonts w:ascii="Roboto Mono" w:eastAsia="Roboto Mono" w:hAnsi="Roboto Mono" w:cs="Roboto Mono"/>
          <w:b/>
          <w:color w:val="3367D6"/>
          <w:sz w:val="20"/>
          <w:szCs w:val="20"/>
          <w:highlight w:val="white"/>
        </w:rPr>
      </w:pPr>
    </w:p>
    <w:p w14:paraId="171048BB" w14:textId="77777777" w:rsidR="00DB1CC5" w:rsidRDefault="00DB1CC5">
      <w:pPr>
        <w:shd w:val="clear" w:color="auto" w:fill="FFFFFE"/>
        <w:spacing w:line="320" w:lineRule="auto"/>
        <w:rPr>
          <w:rFonts w:ascii="Roboto Mono" w:eastAsia="Roboto Mono" w:hAnsi="Roboto Mono" w:cs="Roboto Mono"/>
          <w:b/>
          <w:color w:val="3367D6"/>
          <w:sz w:val="18"/>
          <w:szCs w:val="18"/>
          <w:highlight w:val="white"/>
        </w:rPr>
      </w:pPr>
    </w:p>
    <w:p w14:paraId="171048BC" w14:textId="77777777" w:rsidR="00DB1CC5" w:rsidRDefault="00AB756A">
      <w:pPr>
        <w:shd w:val="clear" w:color="auto" w:fill="FFFFFE"/>
        <w:spacing w:line="320" w:lineRule="auto"/>
        <w:rPr>
          <w:rFonts w:ascii="Roboto" w:eastAsia="Roboto" w:hAnsi="Roboto" w:cs="Roboto"/>
          <w:b/>
          <w:color w:val="202124"/>
          <w:sz w:val="24"/>
          <w:szCs w:val="24"/>
          <w:highlight w:val="white"/>
        </w:rPr>
      </w:pPr>
      <w:r>
        <w:rPr>
          <w:rFonts w:ascii="Roboto" w:eastAsia="Roboto" w:hAnsi="Roboto" w:cs="Roboto"/>
          <w:b/>
          <w:noProof/>
          <w:color w:val="202124"/>
          <w:sz w:val="24"/>
          <w:szCs w:val="24"/>
          <w:highlight w:val="white"/>
        </w:rPr>
        <w:drawing>
          <wp:inline distT="114300" distB="114300" distL="114300" distR="114300" wp14:anchorId="171049FB" wp14:editId="171049FC">
            <wp:extent cx="4114800" cy="1343025"/>
            <wp:effectExtent l="0" t="0" r="0" b="0"/>
            <wp:docPr id="6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srcRect/>
                    <a:stretch>
                      <a:fillRect/>
                    </a:stretch>
                  </pic:blipFill>
                  <pic:spPr>
                    <a:xfrm>
                      <a:off x="0" y="0"/>
                      <a:ext cx="4114800" cy="1343025"/>
                    </a:xfrm>
                    <a:prstGeom prst="rect">
                      <a:avLst/>
                    </a:prstGeom>
                    <a:ln/>
                  </pic:spPr>
                </pic:pic>
              </a:graphicData>
            </a:graphic>
          </wp:inline>
        </w:drawing>
      </w:r>
    </w:p>
    <w:p w14:paraId="171048BD" w14:textId="77777777" w:rsidR="00DB1CC5" w:rsidRDefault="00AB756A">
      <w:pPr>
        <w:numPr>
          <w:ilvl w:val="0"/>
          <w:numId w:val="1"/>
        </w:numPr>
        <w:shd w:val="clear" w:color="auto" w:fill="FFFFFE"/>
        <w:spacing w:line="320" w:lineRule="auto"/>
        <w:rPr>
          <w:rFonts w:ascii="Roboto" w:eastAsia="Roboto" w:hAnsi="Roboto" w:cs="Roboto"/>
          <w:b/>
          <w:color w:val="202124"/>
          <w:sz w:val="24"/>
          <w:szCs w:val="24"/>
          <w:highlight w:val="white"/>
        </w:rPr>
      </w:pPr>
      <w:r>
        <w:rPr>
          <w:rFonts w:ascii="Roboto" w:eastAsia="Roboto" w:hAnsi="Roboto" w:cs="Roboto"/>
          <w:b/>
          <w:color w:val="202124"/>
          <w:sz w:val="24"/>
          <w:szCs w:val="24"/>
          <w:highlight w:val="white"/>
        </w:rPr>
        <w:lastRenderedPageBreak/>
        <w:t>3.c. Where was the product placed and featured for that particular store and week</w:t>
      </w:r>
    </w:p>
    <w:p w14:paraId="171048BE" w14:textId="77777777" w:rsidR="00DB1CC5" w:rsidRDefault="00DB1CC5">
      <w:pPr>
        <w:shd w:val="clear" w:color="auto" w:fill="FFFFFE"/>
        <w:spacing w:line="360" w:lineRule="auto"/>
        <w:rPr>
          <w:rFonts w:ascii="Roboto Mono" w:eastAsia="Roboto Mono" w:hAnsi="Roboto Mono" w:cs="Roboto Mono"/>
          <w:b/>
          <w:color w:val="3367D6"/>
          <w:sz w:val="20"/>
          <w:szCs w:val="20"/>
          <w:highlight w:val="white"/>
        </w:rPr>
      </w:pPr>
    </w:p>
    <w:p w14:paraId="171048BF" w14:textId="77777777" w:rsidR="00DB1CC5" w:rsidRDefault="00AB756A">
      <w:pPr>
        <w:shd w:val="clear" w:color="auto" w:fill="FFFFFE"/>
        <w:spacing w:line="360" w:lineRule="auto"/>
        <w:rPr>
          <w:rFonts w:ascii="Roboto Mono" w:eastAsia="Roboto Mono" w:hAnsi="Roboto Mono" w:cs="Roboto Mono"/>
          <w:b/>
          <w:color w:val="37474F"/>
          <w:sz w:val="20"/>
          <w:szCs w:val="20"/>
          <w:highlight w:val="white"/>
        </w:rPr>
      </w:pPr>
      <w:r>
        <w:rPr>
          <w:rFonts w:ascii="Roboto Mono" w:eastAsia="Roboto Mono" w:hAnsi="Roboto Mono" w:cs="Roboto Mono"/>
          <w:b/>
          <w:color w:val="3367D6"/>
          <w:sz w:val="20"/>
          <w:szCs w:val="20"/>
          <w:highlight w:val="white"/>
        </w:rPr>
        <w:t>with</w:t>
      </w:r>
      <w:r>
        <w:rPr>
          <w:rFonts w:ascii="Roboto Mono" w:eastAsia="Roboto Mono" w:hAnsi="Roboto Mono" w:cs="Roboto Mono"/>
          <w:b/>
          <w:color w:val="F4511E"/>
          <w:sz w:val="20"/>
          <w:szCs w:val="20"/>
          <w:highlight w:val="white"/>
        </w:rPr>
        <w:t xml:space="preserve"> </w:t>
      </w:r>
      <w:proofErr w:type="spellStart"/>
      <w:r>
        <w:rPr>
          <w:rFonts w:ascii="Roboto Mono" w:eastAsia="Roboto Mono" w:hAnsi="Roboto Mono" w:cs="Roboto Mono"/>
          <w:b/>
          <w:color w:val="F4511E"/>
          <w:sz w:val="20"/>
          <w:szCs w:val="20"/>
          <w:highlight w:val="white"/>
        </w:rPr>
        <w:t>cte</w:t>
      </w:r>
      <w:proofErr w:type="spellEnd"/>
      <w:r>
        <w:rPr>
          <w:rFonts w:ascii="Roboto Mono" w:eastAsia="Roboto Mono" w:hAnsi="Roboto Mono" w:cs="Roboto Mono"/>
          <w:b/>
          <w:color w:val="F4511E"/>
          <w:sz w:val="20"/>
          <w:szCs w:val="20"/>
          <w:highlight w:val="white"/>
        </w:rPr>
        <w:t xml:space="preserve"> </w:t>
      </w:r>
      <w:r>
        <w:rPr>
          <w:rFonts w:ascii="Roboto Mono" w:eastAsia="Roboto Mono" w:hAnsi="Roboto Mono" w:cs="Roboto Mono"/>
          <w:b/>
          <w:color w:val="3367D6"/>
          <w:sz w:val="20"/>
          <w:szCs w:val="20"/>
          <w:highlight w:val="white"/>
        </w:rPr>
        <w:t>as</w:t>
      </w:r>
      <w:r>
        <w:rPr>
          <w:rFonts w:ascii="Roboto Mono" w:eastAsia="Roboto Mono" w:hAnsi="Roboto Mono" w:cs="Roboto Mono"/>
          <w:b/>
          <w:color w:val="37474F"/>
          <w:sz w:val="20"/>
          <w:szCs w:val="20"/>
          <w:highlight w:val="white"/>
        </w:rPr>
        <w:t>(</w:t>
      </w:r>
    </w:p>
    <w:p w14:paraId="171048C0" w14:textId="77777777" w:rsidR="00DB1CC5" w:rsidRDefault="00AB756A">
      <w:pPr>
        <w:shd w:val="clear" w:color="auto" w:fill="FFFFFE"/>
        <w:spacing w:line="360" w:lineRule="auto"/>
        <w:rPr>
          <w:rFonts w:ascii="Roboto Mono" w:eastAsia="Roboto Mono" w:hAnsi="Roboto Mono" w:cs="Roboto Mono"/>
          <w:b/>
          <w:color w:val="F4511E"/>
          <w:sz w:val="20"/>
          <w:szCs w:val="20"/>
          <w:highlight w:val="white"/>
        </w:rPr>
      </w:pPr>
      <w:r>
        <w:rPr>
          <w:rFonts w:ascii="Roboto Mono" w:eastAsia="Roboto Mono" w:hAnsi="Roboto Mono" w:cs="Roboto Mono"/>
          <w:b/>
          <w:color w:val="3367D6"/>
          <w:sz w:val="20"/>
          <w:szCs w:val="20"/>
          <w:highlight w:val="white"/>
        </w:rPr>
        <w:t>select</w:t>
      </w:r>
      <w:r>
        <w:rPr>
          <w:rFonts w:ascii="Roboto Mono" w:eastAsia="Roboto Mono" w:hAnsi="Roboto Mono" w:cs="Roboto Mono"/>
          <w:b/>
          <w:color w:val="F4511E"/>
          <w:sz w:val="20"/>
          <w:szCs w:val="20"/>
          <w:highlight w:val="white"/>
        </w:rPr>
        <w:t xml:space="preserve"> PRODUCT_ID,  WEEK_NO, STORE_ID</w:t>
      </w:r>
    </w:p>
    <w:p w14:paraId="171048C1" w14:textId="77777777" w:rsidR="00DB1CC5" w:rsidRDefault="00AB756A">
      <w:pPr>
        <w:shd w:val="clear" w:color="auto" w:fill="FFFFFE"/>
        <w:spacing w:line="360" w:lineRule="auto"/>
        <w:rPr>
          <w:rFonts w:ascii="Roboto Mono" w:eastAsia="Roboto Mono" w:hAnsi="Roboto Mono" w:cs="Roboto Mono"/>
          <w:b/>
          <w:color w:val="0D904F"/>
          <w:sz w:val="20"/>
          <w:szCs w:val="20"/>
          <w:highlight w:val="white"/>
        </w:rPr>
      </w:pPr>
      <w:r>
        <w:rPr>
          <w:rFonts w:ascii="Roboto Mono" w:eastAsia="Roboto Mono" w:hAnsi="Roboto Mono" w:cs="Roboto Mono"/>
          <w:b/>
          <w:color w:val="3367D6"/>
          <w:sz w:val="20"/>
          <w:szCs w:val="20"/>
          <w:highlight w:val="white"/>
        </w:rPr>
        <w:t>from</w:t>
      </w:r>
      <w:r>
        <w:rPr>
          <w:rFonts w:ascii="Roboto Mono" w:eastAsia="Roboto Mono" w:hAnsi="Roboto Mono" w:cs="Roboto Mono"/>
          <w:b/>
          <w:color w:val="F4511E"/>
          <w:sz w:val="20"/>
          <w:szCs w:val="20"/>
          <w:highlight w:val="white"/>
        </w:rPr>
        <w:t xml:space="preserve"> </w:t>
      </w:r>
      <w:r>
        <w:rPr>
          <w:rFonts w:ascii="Roboto Mono" w:eastAsia="Roboto Mono" w:hAnsi="Roboto Mono" w:cs="Roboto Mono"/>
          <w:b/>
          <w:color w:val="0D904F"/>
          <w:sz w:val="20"/>
          <w:szCs w:val="20"/>
          <w:highlight w:val="white"/>
        </w:rPr>
        <w:t>`</w:t>
      </w:r>
      <w:proofErr w:type="spellStart"/>
      <w:r>
        <w:rPr>
          <w:rFonts w:ascii="Roboto Mono" w:eastAsia="Roboto Mono" w:hAnsi="Roboto Mono" w:cs="Roboto Mono"/>
          <w:b/>
          <w:color w:val="0D904F"/>
          <w:sz w:val="20"/>
          <w:szCs w:val="20"/>
          <w:highlight w:val="white"/>
        </w:rPr>
        <w:t>dunnhumbysql.complete.transaction_data</w:t>
      </w:r>
      <w:proofErr w:type="spellEnd"/>
      <w:r>
        <w:rPr>
          <w:rFonts w:ascii="Roboto Mono" w:eastAsia="Roboto Mono" w:hAnsi="Roboto Mono" w:cs="Roboto Mono"/>
          <w:b/>
          <w:color w:val="0D904F"/>
          <w:sz w:val="20"/>
          <w:szCs w:val="20"/>
          <w:highlight w:val="white"/>
        </w:rPr>
        <w:t>`</w:t>
      </w:r>
    </w:p>
    <w:p w14:paraId="171048C2" w14:textId="77777777" w:rsidR="00DB1CC5" w:rsidRDefault="00AB756A">
      <w:pPr>
        <w:shd w:val="clear" w:color="auto" w:fill="FFFFFE"/>
        <w:spacing w:line="360" w:lineRule="auto"/>
        <w:rPr>
          <w:rFonts w:ascii="Roboto Mono" w:eastAsia="Roboto Mono" w:hAnsi="Roboto Mono" w:cs="Roboto Mono"/>
          <w:b/>
          <w:color w:val="37474F"/>
          <w:sz w:val="20"/>
          <w:szCs w:val="20"/>
          <w:highlight w:val="white"/>
        </w:rPr>
      </w:pPr>
      <w:r>
        <w:rPr>
          <w:rFonts w:ascii="Roboto Mono" w:eastAsia="Roboto Mono" w:hAnsi="Roboto Mono" w:cs="Roboto Mono"/>
          <w:b/>
          <w:color w:val="3367D6"/>
          <w:sz w:val="20"/>
          <w:szCs w:val="20"/>
          <w:highlight w:val="white"/>
        </w:rPr>
        <w:t>where</w:t>
      </w:r>
      <w:r>
        <w:rPr>
          <w:rFonts w:ascii="Roboto Mono" w:eastAsia="Roboto Mono" w:hAnsi="Roboto Mono" w:cs="Roboto Mono"/>
          <w:b/>
          <w:color w:val="F4511E"/>
          <w:sz w:val="20"/>
          <w:szCs w:val="20"/>
          <w:highlight w:val="white"/>
        </w:rPr>
        <w:t xml:space="preserve"> </w:t>
      </w:r>
      <w:r>
        <w:rPr>
          <w:rFonts w:ascii="Roboto Mono" w:eastAsia="Roboto Mono" w:hAnsi="Roboto Mono" w:cs="Roboto Mono"/>
          <w:b/>
          <w:color w:val="800000"/>
          <w:sz w:val="20"/>
          <w:szCs w:val="20"/>
          <w:highlight w:val="white"/>
        </w:rPr>
        <w:t>PRODUCT_ID</w:t>
      </w:r>
      <w:r>
        <w:rPr>
          <w:rFonts w:ascii="Roboto Mono" w:eastAsia="Roboto Mono" w:hAnsi="Roboto Mono" w:cs="Roboto Mono"/>
          <w:b/>
          <w:color w:val="F4511E"/>
          <w:sz w:val="20"/>
          <w:szCs w:val="20"/>
          <w:highlight w:val="white"/>
        </w:rPr>
        <w:t>=</w:t>
      </w:r>
      <w:r>
        <w:rPr>
          <w:rFonts w:ascii="Roboto Mono" w:eastAsia="Roboto Mono" w:hAnsi="Roboto Mono" w:cs="Roboto Mono"/>
          <w:b/>
          <w:color w:val="37474F"/>
          <w:sz w:val="20"/>
          <w:szCs w:val="20"/>
          <w:highlight w:val="white"/>
        </w:rPr>
        <w:t>(</w:t>
      </w:r>
    </w:p>
    <w:p w14:paraId="171048C3" w14:textId="77777777" w:rsidR="00DB1CC5" w:rsidRDefault="00AB756A">
      <w:pPr>
        <w:shd w:val="clear" w:color="auto" w:fill="FFFFFE"/>
        <w:spacing w:line="360" w:lineRule="auto"/>
        <w:rPr>
          <w:rFonts w:ascii="Roboto Mono" w:eastAsia="Roboto Mono" w:hAnsi="Roboto Mono" w:cs="Roboto Mono"/>
          <w:b/>
          <w:color w:val="F4511E"/>
          <w:sz w:val="20"/>
          <w:szCs w:val="20"/>
          <w:highlight w:val="white"/>
        </w:rPr>
      </w:pPr>
      <w:r>
        <w:rPr>
          <w:rFonts w:ascii="Roboto Mono" w:eastAsia="Roboto Mono" w:hAnsi="Roboto Mono" w:cs="Roboto Mono"/>
          <w:b/>
          <w:color w:val="3367D6"/>
          <w:sz w:val="20"/>
          <w:szCs w:val="20"/>
          <w:highlight w:val="white"/>
        </w:rPr>
        <w:t>SELECT</w:t>
      </w:r>
      <w:r>
        <w:rPr>
          <w:rFonts w:ascii="Roboto Mono" w:eastAsia="Roboto Mono" w:hAnsi="Roboto Mono" w:cs="Roboto Mono"/>
          <w:b/>
          <w:color w:val="F4511E"/>
          <w:sz w:val="20"/>
          <w:szCs w:val="20"/>
          <w:highlight w:val="white"/>
        </w:rPr>
        <w:t xml:space="preserve"> PRODUCT_ID,  </w:t>
      </w:r>
    </w:p>
    <w:p w14:paraId="171048C4" w14:textId="77777777" w:rsidR="00DB1CC5" w:rsidRDefault="00AB756A">
      <w:pPr>
        <w:shd w:val="clear" w:color="auto" w:fill="FFFFFE"/>
        <w:spacing w:line="360" w:lineRule="auto"/>
        <w:rPr>
          <w:rFonts w:ascii="Roboto Mono" w:eastAsia="Roboto Mono" w:hAnsi="Roboto Mono" w:cs="Roboto Mono"/>
          <w:b/>
          <w:color w:val="0D904F"/>
          <w:sz w:val="20"/>
          <w:szCs w:val="20"/>
          <w:highlight w:val="white"/>
        </w:rPr>
      </w:pPr>
      <w:r>
        <w:rPr>
          <w:rFonts w:ascii="Roboto Mono" w:eastAsia="Roboto Mono" w:hAnsi="Roboto Mono" w:cs="Roboto Mono"/>
          <w:b/>
          <w:color w:val="3367D6"/>
          <w:sz w:val="20"/>
          <w:szCs w:val="20"/>
          <w:highlight w:val="white"/>
        </w:rPr>
        <w:t>FROM</w:t>
      </w:r>
      <w:r>
        <w:rPr>
          <w:rFonts w:ascii="Roboto Mono" w:eastAsia="Roboto Mono" w:hAnsi="Roboto Mono" w:cs="Roboto Mono"/>
          <w:b/>
          <w:color w:val="F4511E"/>
          <w:sz w:val="20"/>
          <w:szCs w:val="20"/>
          <w:highlight w:val="white"/>
        </w:rPr>
        <w:t xml:space="preserve"> </w:t>
      </w:r>
      <w:r>
        <w:rPr>
          <w:rFonts w:ascii="Roboto Mono" w:eastAsia="Roboto Mono" w:hAnsi="Roboto Mono" w:cs="Roboto Mono"/>
          <w:b/>
          <w:color w:val="0D904F"/>
          <w:sz w:val="20"/>
          <w:szCs w:val="20"/>
          <w:highlight w:val="white"/>
        </w:rPr>
        <w:t>`</w:t>
      </w:r>
      <w:proofErr w:type="spellStart"/>
      <w:r>
        <w:rPr>
          <w:rFonts w:ascii="Roboto Mono" w:eastAsia="Roboto Mono" w:hAnsi="Roboto Mono" w:cs="Roboto Mono"/>
          <w:b/>
          <w:color w:val="0D904F"/>
          <w:sz w:val="20"/>
          <w:szCs w:val="20"/>
          <w:highlight w:val="white"/>
        </w:rPr>
        <w:t>dunnhumbysql.complete.transaction_data</w:t>
      </w:r>
      <w:proofErr w:type="spellEnd"/>
      <w:r>
        <w:rPr>
          <w:rFonts w:ascii="Roboto Mono" w:eastAsia="Roboto Mono" w:hAnsi="Roboto Mono" w:cs="Roboto Mono"/>
          <w:b/>
          <w:color w:val="0D904F"/>
          <w:sz w:val="20"/>
          <w:szCs w:val="20"/>
          <w:highlight w:val="white"/>
        </w:rPr>
        <w:t>`</w:t>
      </w:r>
    </w:p>
    <w:p w14:paraId="171048C5" w14:textId="77777777" w:rsidR="00DB1CC5" w:rsidRDefault="00AB756A">
      <w:pPr>
        <w:shd w:val="clear" w:color="auto" w:fill="FFFFFE"/>
        <w:spacing w:line="360" w:lineRule="auto"/>
        <w:rPr>
          <w:rFonts w:ascii="Roboto Mono" w:eastAsia="Roboto Mono" w:hAnsi="Roboto Mono" w:cs="Roboto Mono"/>
          <w:b/>
          <w:color w:val="F4511E"/>
          <w:sz w:val="20"/>
          <w:szCs w:val="20"/>
          <w:highlight w:val="white"/>
        </w:rPr>
      </w:pPr>
      <w:r>
        <w:rPr>
          <w:rFonts w:ascii="Roboto Mono" w:eastAsia="Roboto Mono" w:hAnsi="Roboto Mono" w:cs="Roboto Mono"/>
          <w:b/>
          <w:color w:val="3367D6"/>
          <w:sz w:val="20"/>
          <w:szCs w:val="20"/>
          <w:highlight w:val="white"/>
        </w:rPr>
        <w:t>group</w:t>
      </w:r>
      <w:r>
        <w:rPr>
          <w:rFonts w:ascii="Roboto Mono" w:eastAsia="Roboto Mono" w:hAnsi="Roboto Mono" w:cs="Roboto Mono"/>
          <w:b/>
          <w:color w:val="F4511E"/>
          <w:sz w:val="20"/>
          <w:szCs w:val="20"/>
          <w:highlight w:val="white"/>
        </w:rPr>
        <w:t xml:space="preserve"> </w:t>
      </w:r>
      <w:r>
        <w:rPr>
          <w:rFonts w:ascii="Roboto Mono" w:eastAsia="Roboto Mono" w:hAnsi="Roboto Mono" w:cs="Roboto Mono"/>
          <w:b/>
          <w:color w:val="3367D6"/>
          <w:sz w:val="20"/>
          <w:szCs w:val="20"/>
          <w:highlight w:val="white"/>
        </w:rPr>
        <w:t>by</w:t>
      </w:r>
      <w:r>
        <w:rPr>
          <w:rFonts w:ascii="Roboto Mono" w:eastAsia="Roboto Mono" w:hAnsi="Roboto Mono" w:cs="Roboto Mono"/>
          <w:b/>
          <w:color w:val="F4511E"/>
          <w:sz w:val="20"/>
          <w:szCs w:val="20"/>
          <w:highlight w:val="white"/>
        </w:rPr>
        <w:t xml:space="preserve"> PRODUCT_ID</w:t>
      </w:r>
    </w:p>
    <w:p w14:paraId="171048C6" w14:textId="77777777" w:rsidR="00DB1CC5" w:rsidRDefault="00AB756A">
      <w:pPr>
        <w:shd w:val="clear" w:color="auto" w:fill="FFFFFE"/>
        <w:spacing w:line="360" w:lineRule="auto"/>
        <w:rPr>
          <w:rFonts w:ascii="Roboto Mono" w:eastAsia="Roboto Mono" w:hAnsi="Roboto Mono" w:cs="Roboto Mono"/>
          <w:b/>
          <w:color w:val="3367D6"/>
          <w:sz w:val="20"/>
          <w:szCs w:val="20"/>
          <w:highlight w:val="white"/>
        </w:rPr>
      </w:pPr>
      <w:r>
        <w:rPr>
          <w:rFonts w:ascii="Roboto Mono" w:eastAsia="Roboto Mono" w:hAnsi="Roboto Mono" w:cs="Roboto Mono"/>
          <w:b/>
          <w:color w:val="3367D6"/>
          <w:sz w:val="20"/>
          <w:szCs w:val="20"/>
          <w:highlight w:val="white"/>
        </w:rPr>
        <w:t>order</w:t>
      </w:r>
      <w:r>
        <w:rPr>
          <w:rFonts w:ascii="Roboto Mono" w:eastAsia="Roboto Mono" w:hAnsi="Roboto Mono" w:cs="Roboto Mono"/>
          <w:b/>
          <w:color w:val="F4511E"/>
          <w:sz w:val="20"/>
          <w:szCs w:val="20"/>
          <w:highlight w:val="white"/>
        </w:rPr>
        <w:t xml:space="preserve"> </w:t>
      </w:r>
      <w:r>
        <w:rPr>
          <w:rFonts w:ascii="Roboto Mono" w:eastAsia="Roboto Mono" w:hAnsi="Roboto Mono" w:cs="Roboto Mono"/>
          <w:b/>
          <w:color w:val="3367D6"/>
          <w:sz w:val="20"/>
          <w:szCs w:val="20"/>
          <w:highlight w:val="white"/>
        </w:rPr>
        <w:t>by</w:t>
      </w:r>
      <w:r>
        <w:rPr>
          <w:rFonts w:ascii="Roboto Mono" w:eastAsia="Roboto Mono" w:hAnsi="Roboto Mono" w:cs="Roboto Mono"/>
          <w:b/>
          <w:color w:val="F4511E"/>
          <w:sz w:val="20"/>
          <w:szCs w:val="20"/>
          <w:highlight w:val="white"/>
        </w:rPr>
        <w:t xml:space="preserve"> </w:t>
      </w:r>
      <w:r>
        <w:rPr>
          <w:rFonts w:ascii="Roboto Mono" w:eastAsia="Roboto Mono" w:hAnsi="Roboto Mono" w:cs="Roboto Mono"/>
          <w:b/>
          <w:color w:val="3367D6"/>
          <w:sz w:val="20"/>
          <w:szCs w:val="20"/>
          <w:highlight w:val="white"/>
        </w:rPr>
        <w:t>count</w:t>
      </w:r>
      <w:r>
        <w:rPr>
          <w:rFonts w:ascii="Roboto Mono" w:eastAsia="Roboto Mono" w:hAnsi="Roboto Mono" w:cs="Roboto Mono"/>
          <w:b/>
          <w:color w:val="37474F"/>
          <w:sz w:val="20"/>
          <w:szCs w:val="20"/>
          <w:highlight w:val="white"/>
        </w:rPr>
        <w:t>(</w:t>
      </w:r>
      <w:r>
        <w:rPr>
          <w:rFonts w:ascii="Roboto Mono" w:eastAsia="Roboto Mono" w:hAnsi="Roboto Mono" w:cs="Roboto Mono"/>
          <w:b/>
          <w:color w:val="F4511E"/>
          <w:sz w:val="20"/>
          <w:szCs w:val="20"/>
          <w:highlight w:val="white"/>
        </w:rPr>
        <w:t>1</w:t>
      </w:r>
      <w:r>
        <w:rPr>
          <w:rFonts w:ascii="Roboto Mono" w:eastAsia="Roboto Mono" w:hAnsi="Roboto Mono" w:cs="Roboto Mono"/>
          <w:b/>
          <w:color w:val="37474F"/>
          <w:sz w:val="20"/>
          <w:szCs w:val="20"/>
          <w:highlight w:val="white"/>
        </w:rPr>
        <w:t>)</w:t>
      </w:r>
      <w:r>
        <w:rPr>
          <w:rFonts w:ascii="Roboto Mono" w:eastAsia="Roboto Mono" w:hAnsi="Roboto Mono" w:cs="Roboto Mono"/>
          <w:b/>
          <w:color w:val="F4511E"/>
          <w:sz w:val="20"/>
          <w:szCs w:val="20"/>
          <w:highlight w:val="white"/>
        </w:rPr>
        <w:t xml:space="preserve"> </w:t>
      </w:r>
      <w:r>
        <w:rPr>
          <w:rFonts w:ascii="Roboto Mono" w:eastAsia="Roboto Mono" w:hAnsi="Roboto Mono" w:cs="Roboto Mono"/>
          <w:b/>
          <w:color w:val="3367D6"/>
          <w:sz w:val="20"/>
          <w:szCs w:val="20"/>
          <w:highlight w:val="white"/>
        </w:rPr>
        <w:t>desc</w:t>
      </w:r>
    </w:p>
    <w:p w14:paraId="171048C7" w14:textId="77777777" w:rsidR="00DB1CC5" w:rsidRDefault="00AB756A">
      <w:pPr>
        <w:shd w:val="clear" w:color="auto" w:fill="FFFFFE"/>
        <w:spacing w:line="360" w:lineRule="auto"/>
        <w:rPr>
          <w:rFonts w:ascii="Roboto Mono" w:eastAsia="Roboto Mono" w:hAnsi="Roboto Mono" w:cs="Roboto Mono"/>
          <w:b/>
          <w:color w:val="F4511E"/>
          <w:sz w:val="20"/>
          <w:szCs w:val="20"/>
          <w:highlight w:val="white"/>
        </w:rPr>
      </w:pPr>
      <w:r>
        <w:rPr>
          <w:rFonts w:ascii="Roboto Mono" w:eastAsia="Roboto Mono" w:hAnsi="Roboto Mono" w:cs="Roboto Mono"/>
          <w:b/>
          <w:color w:val="3367D6"/>
          <w:sz w:val="20"/>
          <w:szCs w:val="20"/>
          <w:highlight w:val="white"/>
        </w:rPr>
        <w:t>limit</w:t>
      </w:r>
      <w:r>
        <w:rPr>
          <w:rFonts w:ascii="Roboto Mono" w:eastAsia="Roboto Mono" w:hAnsi="Roboto Mono" w:cs="Roboto Mono"/>
          <w:b/>
          <w:color w:val="F4511E"/>
          <w:sz w:val="20"/>
          <w:szCs w:val="20"/>
          <w:highlight w:val="white"/>
        </w:rPr>
        <w:t xml:space="preserve"> 1</w:t>
      </w:r>
    </w:p>
    <w:p w14:paraId="171048C8" w14:textId="77777777" w:rsidR="00DB1CC5" w:rsidRDefault="00AB756A">
      <w:pPr>
        <w:shd w:val="clear" w:color="auto" w:fill="FFFFFE"/>
        <w:spacing w:line="360" w:lineRule="auto"/>
        <w:rPr>
          <w:rFonts w:ascii="Roboto Mono" w:eastAsia="Roboto Mono" w:hAnsi="Roboto Mono" w:cs="Roboto Mono"/>
          <w:b/>
          <w:color w:val="37474F"/>
          <w:sz w:val="20"/>
          <w:szCs w:val="20"/>
          <w:highlight w:val="white"/>
        </w:rPr>
      </w:pPr>
      <w:r>
        <w:rPr>
          <w:rFonts w:ascii="Roboto Mono" w:eastAsia="Roboto Mono" w:hAnsi="Roboto Mono" w:cs="Roboto Mono"/>
          <w:b/>
          <w:color w:val="37474F"/>
          <w:sz w:val="20"/>
          <w:szCs w:val="20"/>
          <w:highlight w:val="white"/>
        </w:rPr>
        <w:t>)</w:t>
      </w:r>
    </w:p>
    <w:p w14:paraId="171048C9" w14:textId="77777777" w:rsidR="00DB1CC5" w:rsidRDefault="00AB756A">
      <w:pPr>
        <w:shd w:val="clear" w:color="auto" w:fill="FFFFFE"/>
        <w:spacing w:line="360" w:lineRule="auto"/>
        <w:rPr>
          <w:rFonts w:ascii="Roboto Mono" w:eastAsia="Roboto Mono" w:hAnsi="Roboto Mono" w:cs="Roboto Mono"/>
          <w:b/>
          <w:color w:val="F4511E"/>
          <w:sz w:val="20"/>
          <w:szCs w:val="20"/>
          <w:highlight w:val="white"/>
        </w:rPr>
      </w:pPr>
      <w:r>
        <w:rPr>
          <w:rFonts w:ascii="Roboto Mono" w:eastAsia="Roboto Mono" w:hAnsi="Roboto Mono" w:cs="Roboto Mono"/>
          <w:b/>
          <w:color w:val="3367D6"/>
          <w:sz w:val="20"/>
          <w:szCs w:val="20"/>
          <w:highlight w:val="white"/>
        </w:rPr>
        <w:t>group</w:t>
      </w:r>
      <w:r>
        <w:rPr>
          <w:rFonts w:ascii="Roboto Mono" w:eastAsia="Roboto Mono" w:hAnsi="Roboto Mono" w:cs="Roboto Mono"/>
          <w:b/>
          <w:color w:val="F4511E"/>
          <w:sz w:val="20"/>
          <w:szCs w:val="20"/>
          <w:highlight w:val="white"/>
        </w:rPr>
        <w:t xml:space="preserve"> </w:t>
      </w:r>
      <w:r>
        <w:rPr>
          <w:rFonts w:ascii="Roboto Mono" w:eastAsia="Roboto Mono" w:hAnsi="Roboto Mono" w:cs="Roboto Mono"/>
          <w:b/>
          <w:color w:val="3367D6"/>
          <w:sz w:val="20"/>
          <w:szCs w:val="20"/>
          <w:highlight w:val="white"/>
        </w:rPr>
        <w:t>by</w:t>
      </w:r>
      <w:r>
        <w:rPr>
          <w:rFonts w:ascii="Roboto Mono" w:eastAsia="Roboto Mono" w:hAnsi="Roboto Mono" w:cs="Roboto Mono"/>
          <w:b/>
          <w:color w:val="F4511E"/>
          <w:sz w:val="20"/>
          <w:szCs w:val="20"/>
          <w:highlight w:val="white"/>
        </w:rPr>
        <w:t xml:space="preserve"> PRODUCT_ID,STORE_ID, WEEK_NO</w:t>
      </w:r>
    </w:p>
    <w:p w14:paraId="171048CA" w14:textId="77777777" w:rsidR="00DB1CC5" w:rsidRDefault="00AB756A">
      <w:pPr>
        <w:shd w:val="clear" w:color="auto" w:fill="FFFFFE"/>
        <w:spacing w:line="360" w:lineRule="auto"/>
        <w:rPr>
          <w:rFonts w:ascii="Roboto Mono" w:eastAsia="Roboto Mono" w:hAnsi="Roboto Mono" w:cs="Roboto Mono"/>
          <w:b/>
          <w:color w:val="3367D6"/>
          <w:sz w:val="20"/>
          <w:szCs w:val="20"/>
          <w:highlight w:val="white"/>
        </w:rPr>
      </w:pPr>
      <w:r>
        <w:rPr>
          <w:rFonts w:ascii="Roboto Mono" w:eastAsia="Roboto Mono" w:hAnsi="Roboto Mono" w:cs="Roboto Mono"/>
          <w:b/>
          <w:color w:val="3367D6"/>
          <w:sz w:val="20"/>
          <w:szCs w:val="20"/>
          <w:highlight w:val="white"/>
        </w:rPr>
        <w:t>order</w:t>
      </w:r>
      <w:r>
        <w:rPr>
          <w:rFonts w:ascii="Roboto Mono" w:eastAsia="Roboto Mono" w:hAnsi="Roboto Mono" w:cs="Roboto Mono"/>
          <w:b/>
          <w:color w:val="F4511E"/>
          <w:sz w:val="20"/>
          <w:szCs w:val="20"/>
          <w:highlight w:val="white"/>
        </w:rPr>
        <w:t xml:space="preserve"> </w:t>
      </w:r>
      <w:r>
        <w:rPr>
          <w:rFonts w:ascii="Roboto Mono" w:eastAsia="Roboto Mono" w:hAnsi="Roboto Mono" w:cs="Roboto Mono"/>
          <w:b/>
          <w:color w:val="3367D6"/>
          <w:sz w:val="20"/>
          <w:szCs w:val="20"/>
          <w:highlight w:val="white"/>
        </w:rPr>
        <w:t>by</w:t>
      </w:r>
      <w:r>
        <w:rPr>
          <w:rFonts w:ascii="Roboto Mono" w:eastAsia="Roboto Mono" w:hAnsi="Roboto Mono" w:cs="Roboto Mono"/>
          <w:b/>
          <w:color w:val="F4511E"/>
          <w:sz w:val="20"/>
          <w:szCs w:val="20"/>
          <w:highlight w:val="white"/>
        </w:rPr>
        <w:t xml:space="preserve"> </w:t>
      </w:r>
      <w:r>
        <w:rPr>
          <w:rFonts w:ascii="Roboto Mono" w:eastAsia="Roboto Mono" w:hAnsi="Roboto Mono" w:cs="Roboto Mono"/>
          <w:b/>
          <w:color w:val="3367D6"/>
          <w:sz w:val="20"/>
          <w:szCs w:val="20"/>
          <w:highlight w:val="white"/>
        </w:rPr>
        <w:t>count</w:t>
      </w:r>
      <w:r>
        <w:rPr>
          <w:rFonts w:ascii="Roboto Mono" w:eastAsia="Roboto Mono" w:hAnsi="Roboto Mono" w:cs="Roboto Mono"/>
          <w:b/>
          <w:color w:val="37474F"/>
          <w:sz w:val="20"/>
          <w:szCs w:val="20"/>
          <w:highlight w:val="white"/>
        </w:rPr>
        <w:t>(</w:t>
      </w:r>
      <w:r>
        <w:rPr>
          <w:rFonts w:ascii="Roboto Mono" w:eastAsia="Roboto Mono" w:hAnsi="Roboto Mono" w:cs="Roboto Mono"/>
          <w:b/>
          <w:color w:val="F4511E"/>
          <w:sz w:val="20"/>
          <w:szCs w:val="20"/>
          <w:highlight w:val="white"/>
        </w:rPr>
        <w:t>1</w:t>
      </w:r>
      <w:r>
        <w:rPr>
          <w:rFonts w:ascii="Roboto Mono" w:eastAsia="Roboto Mono" w:hAnsi="Roboto Mono" w:cs="Roboto Mono"/>
          <w:b/>
          <w:color w:val="37474F"/>
          <w:sz w:val="20"/>
          <w:szCs w:val="20"/>
          <w:highlight w:val="white"/>
        </w:rPr>
        <w:t>)</w:t>
      </w:r>
      <w:r>
        <w:rPr>
          <w:rFonts w:ascii="Roboto Mono" w:eastAsia="Roboto Mono" w:hAnsi="Roboto Mono" w:cs="Roboto Mono"/>
          <w:b/>
          <w:color w:val="F4511E"/>
          <w:sz w:val="20"/>
          <w:szCs w:val="20"/>
          <w:highlight w:val="white"/>
        </w:rPr>
        <w:t xml:space="preserve"> </w:t>
      </w:r>
      <w:r>
        <w:rPr>
          <w:rFonts w:ascii="Roboto Mono" w:eastAsia="Roboto Mono" w:hAnsi="Roboto Mono" w:cs="Roboto Mono"/>
          <w:b/>
          <w:color w:val="3367D6"/>
          <w:sz w:val="20"/>
          <w:szCs w:val="20"/>
          <w:highlight w:val="white"/>
        </w:rPr>
        <w:t>desc</w:t>
      </w:r>
    </w:p>
    <w:p w14:paraId="171048CB" w14:textId="77777777" w:rsidR="00DB1CC5" w:rsidRDefault="00AB756A">
      <w:pPr>
        <w:shd w:val="clear" w:color="auto" w:fill="FFFFFE"/>
        <w:spacing w:line="360" w:lineRule="auto"/>
        <w:rPr>
          <w:rFonts w:ascii="Roboto Mono" w:eastAsia="Roboto Mono" w:hAnsi="Roboto Mono" w:cs="Roboto Mono"/>
          <w:b/>
          <w:color w:val="F4511E"/>
          <w:sz w:val="20"/>
          <w:szCs w:val="20"/>
          <w:highlight w:val="white"/>
        </w:rPr>
      </w:pPr>
      <w:r>
        <w:rPr>
          <w:rFonts w:ascii="Roboto Mono" w:eastAsia="Roboto Mono" w:hAnsi="Roboto Mono" w:cs="Roboto Mono"/>
          <w:b/>
          <w:color w:val="3367D6"/>
          <w:sz w:val="20"/>
          <w:szCs w:val="20"/>
          <w:highlight w:val="white"/>
        </w:rPr>
        <w:t>limit</w:t>
      </w:r>
      <w:r>
        <w:rPr>
          <w:rFonts w:ascii="Roboto Mono" w:eastAsia="Roboto Mono" w:hAnsi="Roboto Mono" w:cs="Roboto Mono"/>
          <w:b/>
          <w:color w:val="F4511E"/>
          <w:sz w:val="20"/>
          <w:szCs w:val="20"/>
          <w:highlight w:val="white"/>
        </w:rPr>
        <w:t xml:space="preserve"> 3</w:t>
      </w:r>
    </w:p>
    <w:p w14:paraId="171048CC" w14:textId="77777777" w:rsidR="00DB1CC5" w:rsidRDefault="00AB756A">
      <w:pPr>
        <w:shd w:val="clear" w:color="auto" w:fill="FFFFFE"/>
        <w:spacing w:line="360" w:lineRule="auto"/>
        <w:rPr>
          <w:rFonts w:ascii="Roboto Mono" w:eastAsia="Roboto Mono" w:hAnsi="Roboto Mono" w:cs="Roboto Mono"/>
          <w:b/>
          <w:color w:val="37474F"/>
          <w:sz w:val="20"/>
          <w:szCs w:val="20"/>
          <w:highlight w:val="white"/>
        </w:rPr>
      </w:pPr>
      <w:r>
        <w:rPr>
          <w:rFonts w:ascii="Roboto Mono" w:eastAsia="Roboto Mono" w:hAnsi="Roboto Mono" w:cs="Roboto Mono"/>
          <w:b/>
          <w:color w:val="37474F"/>
          <w:sz w:val="20"/>
          <w:szCs w:val="20"/>
          <w:highlight w:val="white"/>
        </w:rPr>
        <w:t>)</w:t>
      </w:r>
    </w:p>
    <w:p w14:paraId="171048CD" w14:textId="77777777" w:rsidR="00DB1CC5" w:rsidRDefault="00DB1CC5">
      <w:pPr>
        <w:shd w:val="clear" w:color="auto" w:fill="FFFFFE"/>
        <w:spacing w:line="360" w:lineRule="auto"/>
        <w:rPr>
          <w:rFonts w:ascii="Roboto Mono" w:eastAsia="Roboto Mono" w:hAnsi="Roboto Mono" w:cs="Roboto Mono"/>
          <w:b/>
          <w:color w:val="F4511E"/>
          <w:sz w:val="20"/>
          <w:szCs w:val="20"/>
          <w:highlight w:val="white"/>
        </w:rPr>
      </w:pPr>
    </w:p>
    <w:p w14:paraId="171048CE" w14:textId="77777777" w:rsidR="00DB1CC5" w:rsidRDefault="00AB756A">
      <w:pPr>
        <w:shd w:val="clear" w:color="auto" w:fill="FFFFFE"/>
        <w:spacing w:line="360" w:lineRule="auto"/>
        <w:rPr>
          <w:rFonts w:ascii="Roboto Mono" w:eastAsia="Roboto Mono" w:hAnsi="Roboto Mono" w:cs="Roboto Mono"/>
          <w:b/>
          <w:color w:val="37474F"/>
          <w:sz w:val="20"/>
          <w:szCs w:val="20"/>
          <w:highlight w:val="white"/>
        </w:rPr>
      </w:pPr>
      <w:r>
        <w:rPr>
          <w:rFonts w:ascii="Roboto Mono" w:eastAsia="Roboto Mono" w:hAnsi="Roboto Mono" w:cs="Roboto Mono"/>
          <w:b/>
          <w:color w:val="3367D6"/>
          <w:sz w:val="20"/>
          <w:szCs w:val="20"/>
          <w:highlight w:val="white"/>
        </w:rPr>
        <w:t>select</w:t>
      </w:r>
      <w:r>
        <w:rPr>
          <w:rFonts w:ascii="Roboto Mono" w:eastAsia="Roboto Mono" w:hAnsi="Roboto Mono" w:cs="Roboto Mono"/>
          <w:b/>
          <w:color w:val="F4511E"/>
          <w:sz w:val="20"/>
          <w:szCs w:val="20"/>
          <w:highlight w:val="white"/>
        </w:rPr>
        <w:t xml:space="preserve"> c.</w:t>
      </w:r>
      <w:r>
        <w:rPr>
          <w:rFonts w:ascii="Roboto Mono" w:eastAsia="Roboto Mono" w:hAnsi="Roboto Mono" w:cs="Roboto Mono"/>
          <w:b/>
          <w:color w:val="37474F"/>
          <w:sz w:val="20"/>
          <w:szCs w:val="20"/>
          <w:highlight w:val="white"/>
        </w:rPr>
        <w:t>*</w:t>
      </w:r>
    </w:p>
    <w:p w14:paraId="171048CF" w14:textId="77777777" w:rsidR="00DB1CC5" w:rsidRDefault="00AB756A">
      <w:pPr>
        <w:shd w:val="clear" w:color="auto" w:fill="FFFFFE"/>
        <w:spacing w:line="360" w:lineRule="auto"/>
        <w:rPr>
          <w:rFonts w:ascii="Roboto Mono" w:eastAsia="Roboto Mono" w:hAnsi="Roboto Mono" w:cs="Roboto Mono"/>
          <w:b/>
          <w:color w:val="F4511E"/>
          <w:sz w:val="20"/>
          <w:szCs w:val="20"/>
          <w:highlight w:val="white"/>
        </w:rPr>
      </w:pPr>
      <w:r>
        <w:rPr>
          <w:rFonts w:ascii="Roboto Mono" w:eastAsia="Roboto Mono" w:hAnsi="Roboto Mono" w:cs="Roboto Mono"/>
          <w:b/>
          <w:color w:val="3367D6"/>
          <w:sz w:val="20"/>
          <w:szCs w:val="20"/>
          <w:highlight w:val="white"/>
        </w:rPr>
        <w:t>from</w:t>
      </w:r>
      <w:r>
        <w:rPr>
          <w:rFonts w:ascii="Roboto Mono" w:eastAsia="Roboto Mono" w:hAnsi="Roboto Mono" w:cs="Roboto Mono"/>
          <w:b/>
          <w:color w:val="F4511E"/>
          <w:sz w:val="20"/>
          <w:szCs w:val="20"/>
          <w:highlight w:val="white"/>
        </w:rPr>
        <w:t xml:space="preserve"> </w:t>
      </w:r>
      <w:r>
        <w:rPr>
          <w:rFonts w:ascii="Roboto Mono" w:eastAsia="Roboto Mono" w:hAnsi="Roboto Mono" w:cs="Roboto Mono"/>
          <w:b/>
          <w:color w:val="0D904F"/>
          <w:sz w:val="20"/>
          <w:szCs w:val="20"/>
          <w:highlight w:val="white"/>
        </w:rPr>
        <w:t>`</w:t>
      </w:r>
      <w:proofErr w:type="spellStart"/>
      <w:r>
        <w:rPr>
          <w:rFonts w:ascii="Roboto Mono" w:eastAsia="Roboto Mono" w:hAnsi="Roboto Mono" w:cs="Roboto Mono"/>
          <w:b/>
          <w:color w:val="0D904F"/>
          <w:sz w:val="20"/>
          <w:szCs w:val="20"/>
          <w:highlight w:val="white"/>
        </w:rPr>
        <w:t>dunnhumbysql.complete.causal_data</w:t>
      </w:r>
      <w:proofErr w:type="spellEnd"/>
      <w:r>
        <w:rPr>
          <w:rFonts w:ascii="Roboto Mono" w:eastAsia="Roboto Mono" w:hAnsi="Roboto Mono" w:cs="Roboto Mono"/>
          <w:b/>
          <w:color w:val="0D904F"/>
          <w:sz w:val="20"/>
          <w:szCs w:val="20"/>
          <w:highlight w:val="white"/>
        </w:rPr>
        <w:t>`</w:t>
      </w:r>
      <w:r>
        <w:rPr>
          <w:rFonts w:ascii="Roboto Mono" w:eastAsia="Roboto Mono" w:hAnsi="Roboto Mono" w:cs="Roboto Mono"/>
          <w:b/>
          <w:color w:val="F4511E"/>
          <w:sz w:val="20"/>
          <w:szCs w:val="20"/>
          <w:highlight w:val="white"/>
        </w:rPr>
        <w:t xml:space="preserve"> c</w:t>
      </w:r>
    </w:p>
    <w:p w14:paraId="171048D0" w14:textId="77777777" w:rsidR="00DB1CC5" w:rsidRDefault="00AB756A">
      <w:pPr>
        <w:shd w:val="clear" w:color="auto" w:fill="FFFFFE"/>
        <w:spacing w:line="360" w:lineRule="auto"/>
        <w:rPr>
          <w:rFonts w:ascii="Roboto Mono" w:eastAsia="Roboto Mono" w:hAnsi="Roboto Mono" w:cs="Roboto Mono"/>
          <w:b/>
          <w:color w:val="F4511E"/>
          <w:sz w:val="20"/>
          <w:szCs w:val="20"/>
          <w:highlight w:val="white"/>
        </w:rPr>
      </w:pPr>
      <w:r>
        <w:rPr>
          <w:rFonts w:ascii="Roboto Mono" w:eastAsia="Roboto Mono" w:hAnsi="Roboto Mono" w:cs="Roboto Mono"/>
          <w:b/>
          <w:color w:val="3367D6"/>
          <w:sz w:val="20"/>
          <w:szCs w:val="20"/>
          <w:highlight w:val="white"/>
        </w:rPr>
        <w:t>right</w:t>
      </w:r>
      <w:r>
        <w:rPr>
          <w:rFonts w:ascii="Roboto Mono" w:eastAsia="Roboto Mono" w:hAnsi="Roboto Mono" w:cs="Roboto Mono"/>
          <w:b/>
          <w:color w:val="F4511E"/>
          <w:sz w:val="20"/>
          <w:szCs w:val="20"/>
          <w:highlight w:val="white"/>
        </w:rPr>
        <w:t xml:space="preserve"> </w:t>
      </w:r>
      <w:r>
        <w:rPr>
          <w:rFonts w:ascii="Roboto Mono" w:eastAsia="Roboto Mono" w:hAnsi="Roboto Mono" w:cs="Roboto Mono"/>
          <w:b/>
          <w:color w:val="3367D6"/>
          <w:sz w:val="20"/>
          <w:szCs w:val="20"/>
          <w:highlight w:val="white"/>
        </w:rPr>
        <w:t>join</w:t>
      </w:r>
      <w:r>
        <w:rPr>
          <w:rFonts w:ascii="Roboto Mono" w:eastAsia="Roboto Mono" w:hAnsi="Roboto Mono" w:cs="Roboto Mono"/>
          <w:b/>
          <w:color w:val="F4511E"/>
          <w:sz w:val="20"/>
          <w:szCs w:val="20"/>
          <w:highlight w:val="white"/>
        </w:rPr>
        <w:t xml:space="preserve"> </w:t>
      </w:r>
      <w:proofErr w:type="spellStart"/>
      <w:r>
        <w:rPr>
          <w:rFonts w:ascii="Roboto Mono" w:eastAsia="Roboto Mono" w:hAnsi="Roboto Mono" w:cs="Roboto Mono"/>
          <w:b/>
          <w:color w:val="F4511E"/>
          <w:sz w:val="20"/>
          <w:szCs w:val="20"/>
          <w:highlight w:val="white"/>
        </w:rPr>
        <w:t>cte</w:t>
      </w:r>
      <w:proofErr w:type="spellEnd"/>
      <w:r>
        <w:rPr>
          <w:rFonts w:ascii="Roboto Mono" w:eastAsia="Roboto Mono" w:hAnsi="Roboto Mono" w:cs="Roboto Mono"/>
          <w:b/>
          <w:color w:val="F4511E"/>
          <w:sz w:val="20"/>
          <w:szCs w:val="20"/>
          <w:highlight w:val="white"/>
        </w:rPr>
        <w:t xml:space="preserve"> t</w:t>
      </w:r>
    </w:p>
    <w:p w14:paraId="171048D1" w14:textId="77777777" w:rsidR="00DB1CC5" w:rsidRDefault="00AB756A">
      <w:pPr>
        <w:shd w:val="clear" w:color="auto" w:fill="FFFFFE"/>
        <w:spacing w:line="360" w:lineRule="auto"/>
        <w:rPr>
          <w:rFonts w:ascii="Roboto Mono" w:eastAsia="Roboto Mono" w:hAnsi="Roboto Mono" w:cs="Roboto Mono"/>
          <w:b/>
          <w:color w:val="F4511E"/>
          <w:sz w:val="20"/>
          <w:szCs w:val="20"/>
          <w:highlight w:val="white"/>
        </w:rPr>
      </w:pPr>
      <w:r>
        <w:rPr>
          <w:rFonts w:ascii="Roboto Mono" w:eastAsia="Roboto Mono" w:hAnsi="Roboto Mono" w:cs="Roboto Mono"/>
          <w:b/>
          <w:color w:val="3367D6"/>
          <w:sz w:val="20"/>
          <w:szCs w:val="20"/>
          <w:highlight w:val="white"/>
        </w:rPr>
        <w:t>on</w:t>
      </w:r>
      <w:r>
        <w:rPr>
          <w:rFonts w:ascii="Roboto Mono" w:eastAsia="Roboto Mono" w:hAnsi="Roboto Mono" w:cs="Roboto Mono"/>
          <w:b/>
          <w:color w:val="F4511E"/>
          <w:sz w:val="20"/>
          <w:szCs w:val="20"/>
          <w:highlight w:val="white"/>
        </w:rPr>
        <w:t xml:space="preserve"> </w:t>
      </w:r>
      <w:proofErr w:type="spellStart"/>
      <w:r>
        <w:rPr>
          <w:rFonts w:ascii="Roboto Mono" w:eastAsia="Roboto Mono" w:hAnsi="Roboto Mono" w:cs="Roboto Mono"/>
          <w:b/>
          <w:color w:val="F4511E"/>
          <w:sz w:val="20"/>
          <w:szCs w:val="20"/>
          <w:highlight w:val="white"/>
        </w:rPr>
        <w:t>c.</w:t>
      </w:r>
      <w:r>
        <w:rPr>
          <w:rFonts w:ascii="Roboto Mono" w:eastAsia="Roboto Mono" w:hAnsi="Roboto Mono" w:cs="Roboto Mono"/>
          <w:b/>
          <w:color w:val="800000"/>
          <w:sz w:val="20"/>
          <w:szCs w:val="20"/>
          <w:highlight w:val="white"/>
        </w:rPr>
        <w:t>PRODUCT_ID</w:t>
      </w:r>
      <w:proofErr w:type="spellEnd"/>
      <w:r>
        <w:rPr>
          <w:rFonts w:ascii="Roboto Mono" w:eastAsia="Roboto Mono" w:hAnsi="Roboto Mono" w:cs="Roboto Mono"/>
          <w:b/>
          <w:color w:val="F4511E"/>
          <w:sz w:val="20"/>
          <w:szCs w:val="20"/>
          <w:highlight w:val="white"/>
        </w:rPr>
        <w:t>=</w:t>
      </w:r>
      <w:proofErr w:type="spellStart"/>
      <w:r>
        <w:rPr>
          <w:rFonts w:ascii="Roboto Mono" w:eastAsia="Roboto Mono" w:hAnsi="Roboto Mono" w:cs="Roboto Mono"/>
          <w:b/>
          <w:color w:val="F4511E"/>
          <w:sz w:val="20"/>
          <w:szCs w:val="20"/>
          <w:highlight w:val="white"/>
        </w:rPr>
        <w:t>t.PRODUCT_ID</w:t>
      </w:r>
      <w:proofErr w:type="spellEnd"/>
    </w:p>
    <w:p w14:paraId="171048D2" w14:textId="77777777" w:rsidR="00DB1CC5" w:rsidRDefault="00AB756A">
      <w:pPr>
        <w:shd w:val="clear" w:color="auto" w:fill="FFFFFE"/>
        <w:spacing w:line="360" w:lineRule="auto"/>
        <w:rPr>
          <w:rFonts w:ascii="Roboto Mono" w:eastAsia="Roboto Mono" w:hAnsi="Roboto Mono" w:cs="Roboto Mono"/>
          <w:b/>
          <w:color w:val="37474F"/>
          <w:sz w:val="20"/>
          <w:szCs w:val="20"/>
          <w:highlight w:val="white"/>
        </w:rPr>
      </w:pPr>
      <w:r>
        <w:rPr>
          <w:rFonts w:ascii="Roboto Mono" w:eastAsia="Roboto Mono" w:hAnsi="Roboto Mono" w:cs="Roboto Mono"/>
          <w:b/>
          <w:color w:val="3367D6"/>
          <w:sz w:val="20"/>
          <w:szCs w:val="20"/>
          <w:highlight w:val="white"/>
        </w:rPr>
        <w:t>where</w:t>
      </w:r>
      <w:r>
        <w:rPr>
          <w:rFonts w:ascii="Roboto Mono" w:eastAsia="Roboto Mono" w:hAnsi="Roboto Mono" w:cs="Roboto Mono"/>
          <w:b/>
          <w:color w:val="F4511E"/>
          <w:sz w:val="20"/>
          <w:szCs w:val="20"/>
          <w:highlight w:val="white"/>
        </w:rPr>
        <w:t xml:space="preserve"> </w:t>
      </w:r>
      <w:proofErr w:type="spellStart"/>
      <w:r>
        <w:rPr>
          <w:rFonts w:ascii="Roboto Mono" w:eastAsia="Roboto Mono" w:hAnsi="Roboto Mono" w:cs="Roboto Mono"/>
          <w:b/>
          <w:color w:val="F4511E"/>
          <w:sz w:val="20"/>
          <w:szCs w:val="20"/>
          <w:highlight w:val="white"/>
        </w:rPr>
        <w:t>c.WEEK_NO</w:t>
      </w:r>
      <w:proofErr w:type="spellEnd"/>
      <w:r>
        <w:rPr>
          <w:rFonts w:ascii="Roboto Mono" w:eastAsia="Roboto Mono" w:hAnsi="Roboto Mono" w:cs="Roboto Mono"/>
          <w:b/>
          <w:color w:val="F4511E"/>
          <w:sz w:val="20"/>
          <w:szCs w:val="20"/>
          <w:highlight w:val="white"/>
        </w:rPr>
        <w:t xml:space="preserve"> </w:t>
      </w:r>
      <w:r>
        <w:rPr>
          <w:rFonts w:ascii="Roboto Mono" w:eastAsia="Roboto Mono" w:hAnsi="Roboto Mono" w:cs="Roboto Mono"/>
          <w:b/>
          <w:color w:val="3367D6"/>
          <w:sz w:val="20"/>
          <w:szCs w:val="20"/>
          <w:highlight w:val="white"/>
        </w:rPr>
        <w:t>in</w:t>
      </w:r>
      <w:r>
        <w:rPr>
          <w:rFonts w:ascii="Roboto Mono" w:eastAsia="Roboto Mono" w:hAnsi="Roboto Mono" w:cs="Roboto Mono"/>
          <w:b/>
          <w:color w:val="F4511E"/>
          <w:sz w:val="20"/>
          <w:szCs w:val="20"/>
          <w:highlight w:val="white"/>
        </w:rPr>
        <w:t xml:space="preserve"> </w:t>
      </w:r>
      <w:r>
        <w:rPr>
          <w:rFonts w:ascii="Roboto Mono" w:eastAsia="Roboto Mono" w:hAnsi="Roboto Mono" w:cs="Roboto Mono"/>
          <w:b/>
          <w:color w:val="37474F"/>
          <w:sz w:val="20"/>
          <w:szCs w:val="20"/>
          <w:highlight w:val="white"/>
        </w:rPr>
        <w:t>(</w:t>
      </w:r>
      <w:proofErr w:type="spellStart"/>
      <w:r>
        <w:rPr>
          <w:rFonts w:ascii="Roboto Mono" w:eastAsia="Roboto Mono" w:hAnsi="Roboto Mono" w:cs="Roboto Mono"/>
          <w:b/>
          <w:color w:val="F4511E"/>
          <w:sz w:val="20"/>
          <w:szCs w:val="20"/>
          <w:highlight w:val="white"/>
        </w:rPr>
        <w:t>t.WEEK_NO</w:t>
      </w:r>
      <w:proofErr w:type="spellEnd"/>
      <w:r>
        <w:rPr>
          <w:rFonts w:ascii="Roboto Mono" w:eastAsia="Roboto Mono" w:hAnsi="Roboto Mono" w:cs="Roboto Mono"/>
          <w:b/>
          <w:color w:val="F4511E"/>
          <w:sz w:val="20"/>
          <w:szCs w:val="20"/>
          <w:highlight w:val="white"/>
        </w:rPr>
        <w:t xml:space="preserve"> </w:t>
      </w:r>
      <w:r>
        <w:rPr>
          <w:rFonts w:ascii="Roboto Mono" w:eastAsia="Roboto Mono" w:hAnsi="Roboto Mono" w:cs="Roboto Mono"/>
          <w:b/>
          <w:color w:val="37474F"/>
          <w:sz w:val="20"/>
          <w:szCs w:val="20"/>
          <w:highlight w:val="white"/>
        </w:rPr>
        <w:t>)</w:t>
      </w:r>
    </w:p>
    <w:p w14:paraId="171048D3" w14:textId="77777777" w:rsidR="00DB1CC5" w:rsidRDefault="00AB756A">
      <w:pPr>
        <w:shd w:val="clear" w:color="auto" w:fill="FFFFFE"/>
        <w:spacing w:line="360" w:lineRule="auto"/>
        <w:rPr>
          <w:rFonts w:ascii="Roboto Mono" w:eastAsia="Roboto Mono" w:hAnsi="Roboto Mono" w:cs="Roboto Mono"/>
          <w:b/>
          <w:color w:val="37474F"/>
          <w:sz w:val="20"/>
          <w:szCs w:val="20"/>
          <w:highlight w:val="white"/>
        </w:rPr>
      </w:pPr>
      <w:r>
        <w:rPr>
          <w:rFonts w:ascii="Roboto Mono" w:eastAsia="Roboto Mono" w:hAnsi="Roboto Mono" w:cs="Roboto Mono"/>
          <w:b/>
          <w:color w:val="3367D6"/>
          <w:sz w:val="20"/>
          <w:szCs w:val="20"/>
          <w:highlight w:val="white"/>
        </w:rPr>
        <w:t>and</w:t>
      </w:r>
      <w:r>
        <w:rPr>
          <w:rFonts w:ascii="Roboto Mono" w:eastAsia="Roboto Mono" w:hAnsi="Roboto Mono" w:cs="Roboto Mono"/>
          <w:b/>
          <w:color w:val="F4511E"/>
          <w:sz w:val="20"/>
          <w:szCs w:val="20"/>
          <w:highlight w:val="white"/>
        </w:rPr>
        <w:t xml:space="preserve"> </w:t>
      </w:r>
      <w:proofErr w:type="spellStart"/>
      <w:r>
        <w:rPr>
          <w:rFonts w:ascii="Roboto Mono" w:eastAsia="Roboto Mono" w:hAnsi="Roboto Mono" w:cs="Roboto Mono"/>
          <w:b/>
          <w:color w:val="F4511E"/>
          <w:sz w:val="20"/>
          <w:szCs w:val="20"/>
          <w:highlight w:val="white"/>
        </w:rPr>
        <w:t>c.STORE_ID</w:t>
      </w:r>
      <w:proofErr w:type="spellEnd"/>
      <w:r>
        <w:rPr>
          <w:rFonts w:ascii="Roboto Mono" w:eastAsia="Roboto Mono" w:hAnsi="Roboto Mono" w:cs="Roboto Mono"/>
          <w:b/>
          <w:color w:val="F4511E"/>
          <w:sz w:val="20"/>
          <w:szCs w:val="20"/>
          <w:highlight w:val="white"/>
        </w:rPr>
        <w:t xml:space="preserve"> </w:t>
      </w:r>
      <w:r>
        <w:rPr>
          <w:rFonts w:ascii="Roboto Mono" w:eastAsia="Roboto Mono" w:hAnsi="Roboto Mono" w:cs="Roboto Mono"/>
          <w:b/>
          <w:color w:val="3367D6"/>
          <w:sz w:val="20"/>
          <w:szCs w:val="20"/>
          <w:highlight w:val="white"/>
        </w:rPr>
        <w:t>in</w:t>
      </w:r>
      <w:r>
        <w:rPr>
          <w:rFonts w:ascii="Roboto Mono" w:eastAsia="Roboto Mono" w:hAnsi="Roboto Mono" w:cs="Roboto Mono"/>
          <w:b/>
          <w:color w:val="F4511E"/>
          <w:sz w:val="20"/>
          <w:szCs w:val="20"/>
          <w:highlight w:val="white"/>
        </w:rPr>
        <w:t xml:space="preserve"> </w:t>
      </w:r>
      <w:r>
        <w:rPr>
          <w:rFonts w:ascii="Roboto Mono" w:eastAsia="Roboto Mono" w:hAnsi="Roboto Mono" w:cs="Roboto Mono"/>
          <w:b/>
          <w:color w:val="37474F"/>
          <w:sz w:val="20"/>
          <w:szCs w:val="20"/>
          <w:highlight w:val="white"/>
        </w:rPr>
        <w:t>(</w:t>
      </w:r>
      <w:proofErr w:type="spellStart"/>
      <w:r>
        <w:rPr>
          <w:rFonts w:ascii="Roboto Mono" w:eastAsia="Roboto Mono" w:hAnsi="Roboto Mono" w:cs="Roboto Mono"/>
          <w:b/>
          <w:color w:val="F4511E"/>
          <w:sz w:val="20"/>
          <w:szCs w:val="20"/>
          <w:highlight w:val="white"/>
        </w:rPr>
        <w:t>t.STORE_ID</w:t>
      </w:r>
      <w:proofErr w:type="spellEnd"/>
      <w:r>
        <w:rPr>
          <w:rFonts w:ascii="Roboto Mono" w:eastAsia="Roboto Mono" w:hAnsi="Roboto Mono" w:cs="Roboto Mono"/>
          <w:b/>
          <w:color w:val="37474F"/>
          <w:sz w:val="20"/>
          <w:szCs w:val="20"/>
          <w:highlight w:val="white"/>
        </w:rPr>
        <w:t>)</w:t>
      </w:r>
    </w:p>
    <w:p w14:paraId="171048D4" w14:textId="77777777" w:rsidR="00DB1CC5" w:rsidRDefault="00DB1CC5">
      <w:pPr>
        <w:shd w:val="clear" w:color="auto" w:fill="FFFFFE"/>
        <w:spacing w:line="360" w:lineRule="auto"/>
        <w:rPr>
          <w:rFonts w:ascii="Roboto Mono" w:eastAsia="Roboto Mono" w:hAnsi="Roboto Mono" w:cs="Roboto Mono"/>
          <w:b/>
          <w:color w:val="F4511E"/>
          <w:sz w:val="18"/>
          <w:szCs w:val="18"/>
          <w:highlight w:val="white"/>
        </w:rPr>
      </w:pPr>
    </w:p>
    <w:p w14:paraId="171048D5" w14:textId="77777777" w:rsidR="00DB1CC5" w:rsidRDefault="00DB1CC5">
      <w:pPr>
        <w:shd w:val="clear" w:color="auto" w:fill="FFFFFE"/>
        <w:spacing w:line="320" w:lineRule="auto"/>
        <w:rPr>
          <w:rFonts w:ascii="Roboto Mono" w:eastAsia="Roboto Mono" w:hAnsi="Roboto Mono" w:cs="Roboto Mono"/>
          <w:b/>
          <w:color w:val="3367D6"/>
          <w:sz w:val="20"/>
          <w:szCs w:val="20"/>
          <w:highlight w:val="white"/>
        </w:rPr>
      </w:pPr>
    </w:p>
    <w:p w14:paraId="171048D6" w14:textId="77777777" w:rsidR="00DB1CC5" w:rsidRDefault="00AB756A">
      <w:pPr>
        <w:shd w:val="clear" w:color="auto" w:fill="FFFFFE"/>
        <w:spacing w:line="320" w:lineRule="auto"/>
        <w:rPr>
          <w:rFonts w:ascii="Roboto" w:eastAsia="Roboto" w:hAnsi="Roboto" w:cs="Roboto"/>
          <w:b/>
          <w:color w:val="202124"/>
          <w:sz w:val="24"/>
          <w:szCs w:val="24"/>
          <w:highlight w:val="white"/>
        </w:rPr>
      </w:pPr>
      <w:r>
        <w:rPr>
          <w:rFonts w:ascii="Roboto" w:eastAsia="Roboto" w:hAnsi="Roboto" w:cs="Roboto"/>
          <w:b/>
          <w:noProof/>
          <w:color w:val="202124"/>
          <w:sz w:val="24"/>
          <w:szCs w:val="24"/>
          <w:highlight w:val="white"/>
        </w:rPr>
        <w:drawing>
          <wp:inline distT="114300" distB="114300" distL="114300" distR="114300" wp14:anchorId="171049FD" wp14:editId="171049FE">
            <wp:extent cx="5143500" cy="809625"/>
            <wp:effectExtent l="0" t="0" r="0" b="0"/>
            <wp:docPr id="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5143500" cy="809625"/>
                    </a:xfrm>
                    <a:prstGeom prst="rect">
                      <a:avLst/>
                    </a:prstGeom>
                    <a:ln/>
                  </pic:spPr>
                </pic:pic>
              </a:graphicData>
            </a:graphic>
          </wp:inline>
        </w:drawing>
      </w:r>
    </w:p>
    <w:p w14:paraId="171048D7" w14:textId="77777777" w:rsidR="00DB1CC5" w:rsidRDefault="00DB1CC5">
      <w:pPr>
        <w:shd w:val="clear" w:color="auto" w:fill="FFFFFE"/>
        <w:spacing w:line="320" w:lineRule="auto"/>
        <w:rPr>
          <w:rFonts w:ascii="Roboto" w:eastAsia="Roboto" w:hAnsi="Roboto" w:cs="Roboto"/>
          <w:b/>
          <w:color w:val="202124"/>
          <w:sz w:val="24"/>
          <w:szCs w:val="24"/>
          <w:highlight w:val="white"/>
        </w:rPr>
      </w:pPr>
    </w:p>
    <w:p w14:paraId="171048D8" w14:textId="77777777" w:rsidR="00DB1CC5" w:rsidRDefault="00DB1CC5">
      <w:pPr>
        <w:shd w:val="clear" w:color="auto" w:fill="FFFFFE"/>
        <w:spacing w:line="320" w:lineRule="auto"/>
        <w:rPr>
          <w:rFonts w:ascii="Roboto" w:eastAsia="Roboto" w:hAnsi="Roboto" w:cs="Roboto"/>
          <w:b/>
          <w:color w:val="202124"/>
          <w:sz w:val="24"/>
          <w:szCs w:val="24"/>
          <w:highlight w:val="white"/>
        </w:rPr>
      </w:pPr>
    </w:p>
    <w:p w14:paraId="171048D9" w14:textId="77777777" w:rsidR="00DB1CC5" w:rsidRDefault="00AB756A">
      <w:pPr>
        <w:numPr>
          <w:ilvl w:val="0"/>
          <w:numId w:val="9"/>
        </w:numPr>
        <w:shd w:val="clear" w:color="auto" w:fill="FFFFFE"/>
        <w:spacing w:line="320" w:lineRule="auto"/>
        <w:rPr>
          <w:rFonts w:ascii="Roboto Mono" w:eastAsia="Roboto Mono" w:hAnsi="Roboto Mono" w:cs="Roboto Mono"/>
          <w:b/>
          <w:color w:val="202124"/>
          <w:sz w:val="24"/>
          <w:szCs w:val="24"/>
        </w:rPr>
      </w:pPr>
      <w:r>
        <w:rPr>
          <w:rFonts w:ascii="Roboto Mono" w:eastAsia="Roboto Mono" w:hAnsi="Roboto Mono" w:cs="Roboto Mono"/>
          <w:b/>
          <w:color w:val="202124"/>
          <w:sz w:val="24"/>
          <w:szCs w:val="24"/>
        </w:rPr>
        <w:lastRenderedPageBreak/>
        <w:t>3.f. Which products were the best seller(top 3) for each week and what quantity did they sell</w:t>
      </w:r>
    </w:p>
    <w:p w14:paraId="171048DA" w14:textId="77777777" w:rsidR="00DB1CC5" w:rsidRDefault="00AB756A">
      <w:pPr>
        <w:shd w:val="clear" w:color="auto" w:fill="FFFFFE"/>
        <w:spacing w:line="320" w:lineRule="auto"/>
        <w:rPr>
          <w:rFonts w:ascii="Roboto Mono" w:eastAsia="Roboto Mono" w:hAnsi="Roboto Mono" w:cs="Roboto Mono"/>
          <w:b/>
          <w:color w:val="37474F"/>
          <w:sz w:val="18"/>
          <w:szCs w:val="18"/>
        </w:rPr>
      </w:pPr>
      <w:r>
        <w:rPr>
          <w:rFonts w:ascii="Roboto Mono" w:eastAsia="Roboto Mono" w:hAnsi="Roboto Mono" w:cs="Roboto Mono"/>
          <w:b/>
          <w:color w:val="3367D6"/>
          <w:sz w:val="18"/>
          <w:szCs w:val="18"/>
        </w:rPr>
        <w:t>SELECT</w:t>
      </w:r>
      <w:r>
        <w:rPr>
          <w:rFonts w:ascii="Roboto Mono" w:eastAsia="Roboto Mono" w:hAnsi="Roboto Mono" w:cs="Roboto Mono"/>
          <w:b/>
          <w:color w:val="202124"/>
          <w:sz w:val="18"/>
          <w:szCs w:val="18"/>
        </w:rPr>
        <w:t xml:space="preserve"> </w:t>
      </w:r>
      <w:r>
        <w:rPr>
          <w:rFonts w:ascii="Roboto Mono" w:eastAsia="Roboto Mono" w:hAnsi="Roboto Mono" w:cs="Roboto Mono"/>
          <w:b/>
          <w:color w:val="37474F"/>
          <w:sz w:val="18"/>
          <w:szCs w:val="18"/>
        </w:rPr>
        <w:t>*</w:t>
      </w:r>
    </w:p>
    <w:p w14:paraId="171048DB" w14:textId="77777777" w:rsidR="00DB1CC5" w:rsidRDefault="00AB756A">
      <w:pPr>
        <w:shd w:val="clear" w:color="auto" w:fill="FFFFFE"/>
        <w:spacing w:line="320" w:lineRule="auto"/>
        <w:rPr>
          <w:rFonts w:ascii="Roboto Mono" w:eastAsia="Roboto Mono" w:hAnsi="Roboto Mono" w:cs="Roboto Mono"/>
          <w:b/>
          <w:color w:val="37474F"/>
          <w:sz w:val="18"/>
          <w:szCs w:val="18"/>
        </w:rPr>
      </w:pPr>
      <w:r>
        <w:rPr>
          <w:rFonts w:ascii="Roboto Mono" w:eastAsia="Roboto Mono" w:hAnsi="Roboto Mono" w:cs="Roboto Mono"/>
          <w:b/>
          <w:color w:val="3367D6"/>
          <w:sz w:val="18"/>
          <w:szCs w:val="18"/>
        </w:rPr>
        <w:t>FROM</w:t>
      </w:r>
      <w:r>
        <w:rPr>
          <w:rFonts w:ascii="Roboto Mono" w:eastAsia="Roboto Mono" w:hAnsi="Roboto Mono" w:cs="Roboto Mono"/>
          <w:b/>
          <w:color w:val="202124"/>
          <w:sz w:val="18"/>
          <w:szCs w:val="18"/>
        </w:rPr>
        <w:t xml:space="preserve"> </w:t>
      </w:r>
      <w:r>
        <w:rPr>
          <w:rFonts w:ascii="Roboto Mono" w:eastAsia="Roboto Mono" w:hAnsi="Roboto Mono" w:cs="Roboto Mono"/>
          <w:b/>
          <w:color w:val="37474F"/>
          <w:sz w:val="18"/>
          <w:szCs w:val="18"/>
        </w:rPr>
        <w:t>(</w:t>
      </w:r>
    </w:p>
    <w:p w14:paraId="171048DC" w14:textId="77777777" w:rsidR="00DB1CC5" w:rsidRDefault="00AB756A">
      <w:pPr>
        <w:shd w:val="clear" w:color="auto" w:fill="FFFFFE"/>
        <w:spacing w:line="320" w:lineRule="auto"/>
        <w:rPr>
          <w:rFonts w:ascii="Roboto Mono" w:eastAsia="Roboto Mono" w:hAnsi="Roboto Mono" w:cs="Roboto Mono"/>
          <w:b/>
          <w:color w:val="202124"/>
          <w:sz w:val="18"/>
          <w:szCs w:val="18"/>
        </w:rPr>
      </w:pP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SELECT</w:t>
      </w:r>
      <w:r>
        <w:rPr>
          <w:rFonts w:ascii="Roboto Mono" w:eastAsia="Roboto Mono" w:hAnsi="Roboto Mono" w:cs="Roboto Mono"/>
          <w:b/>
          <w:color w:val="202124"/>
          <w:sz w:val="18"/>
          <w:szCs w:val="18"/>
        </w:rPr>
        <w:t xml:space="preserve"> WEEK_NO, PRODUCT_ID,</w:t>
      </w:r>
      <w:r>
        <w:rPr>
          <w:rFonts w:ascii="Roboto Mono" w:eastAsia="Roboto Mono" w:hAnsi="Roboto Mono" w:cs="Roboto Mono"/>
          <w:b/>
          <w:color w:val="3367D6"/>
          <w:sz w:val="18"/>
          <w:szCs w:val="18"/>
        </w:rPr>
        <w:t>COUNT</w:t>
      </w:r>
      <w:r>
        <w:rPr>
          <w:rFonts w:ascii="Roboto Mono" w:eastAsia="Roboto Mono" w:hAnsi="Roboto Mono" w:cs="Roboto Mono"/>
          <w:b/>
          <w:color w:val="37474F"/>
          <w:sz w:val="18"/>
          <w:szCs w:val="18"/>
        </w:rPr>
        <w:t>(</w:t>
      </w:r>
      <w:r>
        <w:rPr>
          <w:rFonts w:ascii="Roboto Mono" w:eastAsia="Roboto Mono" w:hAnsi="Roboto Mono" w:cs="Roboto Mono"/>
          <w:b/>
          <w:color w:val="202124"/>
          <w:sz w:val="18"/>
          <w:szCs w:val="18"/>
        </w:rPr>
        <w:t>PRODUCT_ID</w:t>
      </w:r>
      <w:r>
        <w:rPr>
          <w:rFonts w:ascii="Roboto Mono" w:eastAsia="Roboto Mono" w:hAnsi="Roboto Mono" w:cs="Roboto Mono"/>
          <w:b/>
          <w:color w:val="37474F"/>
          <w:sz w:val="18"/>
          <w:szCs w:val="18"/>
        </w:rPr>
        <w:t>)</w:t>
      </w:r>
      <w:r>
        <w:rPr>
          <w:rFonts w:ascii="Roboto Mono" w:eastAsia="Roboto Mono" w:hAnsi="Roboto Mono" w:cs="Roboto Mono"/>
          <w:b/>
          <w:color w:val="3367D6"/>
          <w:sz w:val="18"/>
          <w:szCs w:val="18"/>
        </w:rPr>
        <w:t>AS</w:t>
      </w:r>
      <w:r>
        <w:rPr>
          <w:rFonts w:ascii="Roboto Mono" w:eastAsia="Roboto Mono" w:hAnsi="Roboto Mono" w:cs="Roboto Mono"/>
          <w:b/>
          <w:color w:val="202124"/>
          <w:sz w:val="18"/>
          <w:szCs w:val="18"/>
        </w:rPr>
        <w:t xml:space="preserve"> NUM_SALES, </w:t>
      </w:r>
      <w:r>
        <w:rPr>
          <w:rFonts w:ascii="Roboto Mono" w:eastAsia="Roboto Mono" w:hAnsi="Roboto Mono" w:cs="Roboto Mono"/>
          <w:b/>
          <w:color w:val="3367D6"/>
          <w:sz w:val="18"/>
          <w:szCs w:val="18"/>
        </w:rPr>
        <w:t>ROW_NUMBER</w:t>
      </w:r>
      <w:r>
        <w:rPr>
          <w:rFonts w:ascii="Roboto Mono" w:eastAsia="Roboto Mono" w:hAnsi="Roboto Mono" w:cs="Roboto Mono"/>
          <w:b/>
          <w:color w:val="37474F"/>
          <w:sz w:val="18"/>
          <w:szCs w:val="18"/>
        </w:rPr>
        <w:t>()</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OVER</w:t>
      </w:r>
      <w:r>
        <w:rPr>
          <w:rFonts w:ascii="Roboto Mono" w:eastAsia="Roboto Mono" w:hAnsi="Roboto Mono" w:cs="Roboto Mono"/>
          <w:b/>
          <w:color w:val="202124"/>
          <w:sz w:val="18"/>
          <w:szCs w:val="18"/>
        </w:rPr>
        <w:t xml:space="preserve"> </w:t>
      </w:r>
      <w:r>
        <w:rPr>
          <w:rFonts w:ascii="Roboto Mono" w:eastAsia="Roboto Mono" w:hAnsi="Roboto Mono" w:cs="Roboto Mono"/>
          <w:b/>
          <w:color w:val="37474F"/>
          <w:sz w:val="18"/>
          <w:szCs w:val="18"/>
        </w:rPr>
        <w:t>(</w:t>
      </w:r>
      <w:r>
        <w:rPr>
          <w:rFonts w:ascii="Roboto Mono" w:eastAsia="Roboto Mono" w:hAnsi="Roboto Mono" w:cs="Roboto Mono"/>
          <w:b/>
          <w:color w:val="3367D6"/>
          <w:sz w:val="18"/>
          <w:szCs w:val="18"/>
        </w:rPr>
        <w:t>PARTITION</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BY</w:t>
      </w:r>
      <w:r>
        <w:rPr>
          <w:rFonts w:ascii="Roboto Mono" w:eastAsia="Roboto Mono" w:hAnsi="Roboto Mono" w:cs="Roboto Mono"/>
          <w:b/>
          <w:color w:val="202124"/>
          <w:sz w:val="18"/>
          <w:szCs w:val="18"/>
        </w:rPr>
        <w:t xml:space="preserve"> WEEK_NO  </w:t>
      </w:r>
      <w:r>
        <w:rPr>
          <w:rFonts w:ascii="Roboto Mono" w:eastAsia="Roboto Mono" w:hAnsi="Roboto Mono" w:cs="Roboto Mono"/>
          <w:b/>
          <w:color w:val="3367D6"/>
          <w:sz w:val="18"/>
          <w:szCs w:val="18"/>
        </w:rPr>
        <w:t>ORDER</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BY</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COUNT</w:t>
      </w:r>
      <w:r>
        <w:rPr>
          <w:rFonts w:ascii="Roboto Mono" w:eastAsia="Roboto Mono" w:hAnsi="Roboto Mono" w:cs="Roboto Mono"/>
          <w:b/>
          <w:color w:val="37474F"/>
          <w:sz w:val="18"/>
          <w:szCs w:val="18"/>
        </w:rPr>
        <w:t>(</w:t>
      </w:r>
      <w:r>
        <w:rPr>
          <w:rFonts w:ascii="Roboto Mono" w:eastAsia="Roboto Mono" w:hAnsi="Roboto Mono" w:cs="Roboto Mono"/>
          <w:b/>
          <w:color w:val="202124"/>
          <w:sz w:val="18"/>
          <w:szCs w:val="18"/>
        </w:rPr>
        <w:t>PRODUCT_ID</w:t>
      </w:r>
      <w:r>
        <w:rPr>
          <w:rFonts w:ascii="Roboto Mono" w:eastAsia="Roboto Mono" w:hAnsi="Roboto Mono" w:cs="Roboto Mono"/>
          <w:b/>
          <w:color w:val="37474F"/>
          <w:sz w:val="18"/>
          <w:szCs w:val="18"/>
        </w:rPr>
        <w:t>)</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DESC</w:t>
      </w:r>
      <w:r>
        <w:rPr>
          <w:rFonts w:ascii="Roboto Mono" w:eastAsia="Roboto Mono" w:hAnsi="Roboto Mono" w:cs="Roboto Mono"/>
          <w:b/>
          <w:color w:val="37474F"/>
          <w:sz w:val="18"/>
          <w:szCs w:val="18"/>
        </w:rPr>
        <w:t>)</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AS</w:t>
      </w:r>
      <w:r>
        <w:rPr>
          <w:rFonts w:ascii="Roboto Mono" w:eastAsia="Roboto Mono" w:hAnsi="Roboto Mono" w:cs="Roboto Mono"/>
          <w:b/>
          <w:color w:val="202124"/>
          <w:sz w:val="18"/>
          <w:szCs w:val="18"/>
        </w:rPr>
        <w:t xml:space="preserve"> n</w:t>
      </w:r>
    </w:p>
    <w:p w14:paraId="171048DD" w14:textId="77777777" w:rsidR="00DB1CC5" w:rsidRDefault="00AB756A">
      <w:pPr>
        <w:shd w:val="clear" w:color="auto" w:fill="FFFFFE"/>
        <w:spacing w:line="320" w:lineRule="auto"/>
        <w:rPr>
          <w:rFonts w:ascii="Roboto Mono" w:eastAsia="Roboto Mono" w:hAnsi="Roboto Mono" w:cs="Roboto Mono"/>
          <w:b/>
          <w:color w:val="0D904F"/>
          <w:sz w:val="18"/>
          <w:szCs w:val="18"/>
        </w:rPr>
      </w:pP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FROM</w:t>
      </w:r>
      <w:r>
        <w:rPr>
          <w:rFonts w:ascii="Roboto Mono" w:eastAsia="Roboto Mono" w:hAnsi="Roboto Mono" w:cs="Roboto Mono"/>
          <w:b/>
          <w:color w:val="202124"/>
          <w:sz w:val="18"/>
          <w:szCs w:val="18"/>
        </w:rPr>
        <w:t xml:space="preserve"> </w:t>
      </w:r>
      <w:r>
        <w:rPr>
          <w:rFonts w:ascii="Roboto Mono" w:eastAsia="Roboto Mono" w:hAnsi="Roboto Mono" w:cs="Roboto Mono"/>
          <w:b/>
          <w:color w:val="0D904F"/>
          <w:sz w:val="18"/>
          <w:szCs w:val="18"/>
        </w:rPr>
        <w:t>`</w:t>
      </w:r>
      <w:proofErr w:type="spellStart"/>
      <w:r>
        <w:rPr>
          <w:rFonts w:ascii="Roboto Mono" w:eastAsia="Roboto Mono" w:hAnsi="Roboto Mono" w:cs="Roboto Mono"/>
          <w:b/>
          <w:color w:val="0D904F"/>
          <w:sz w:val="18"/>
          <w:szCs w:val="18"/>
        </w:rPr>
        <w:t>dunnhumbysql.complete.transaction_data</w:t>
      </w:r>
      <w:proofErr w:type="spellEnd"/>
      <w:r>
        <w:rPr>
          <w:rFonts w:ascii="Roboto Mono" w:eastAsia="Roboto Mono" w:hAnsi="Roboto Mono" w:cs="Roboto Mono"/>
          <w:b/>
          <w:color w:val="0D904F"/>
          <w:sz w:val="18"/>
          <w:szCs w:val="18"/>
        </w:rPr>
        <w:t>`</w:t>
      </w:r>
    </w:p>
    <w:p w14:paraId="171048DE" w14:textId="77777777" w:rsidR="00DB1CC5" w:rsidRDefault="00AB756A">
      <w:pPr>
        <w:shd w:val="clear" w:color="auto" w:fill="FFFFFE"/>
        <w:spacing w:line="320" w:lineRule="auto"/>
        <w:rPr>
          <w:rFonts w:ascii="Roboto Mono" w:eastAsia="Roboto Mono" w:hAnsi="Roboto Mono" w:cs="Roboto Mono"/>
          <w:b/>
          <w:color w:val="202124"/>
          <w:sz w:val="18"/>
          <w:szCs w:val="18"/>
        </w:rPr>
      </w:pP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GROUP</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BY</w:t>
      </w:r>
      <w:r>
        <w:rPr>
          <w:rFonts w:ascii="Roboto Mono" w:eastAsia="Roboto Mono" w:hAnsi="Roboto Mono" w:cs="Roboto Mono"/>
          <w:b/>
          <w:color w:val="202124"/>
          <w:sz w:val="18"/>
          <w:szCs w:val="18"/>
        </w:rPr>
        <w:t xml:space="preserve"> WEEK_NO  , PRODUCT_ID</w:t>
      </w:r>
    </w:p>
    <w:p w14:paraId="171048DF" w14:textId="77777777" w:rsidR="00DB1CC5" w:rsidRDefault="00AB756A">
      <w:pPr>
        <w:shd w:val="clear" w:color="auto" w:fill="FFFFFE"/>
        <w:spacing w:line="320" w:lineRule="auto"/>
        <w:rPr>
          <w:rFonts w:ascii="Roboto Mono" w:eastAsia="Roboto Mono" w:hAnsi="Roboto Mono" w:cs="Roboto Mono"/>
          <w:b/>
          <w:color w:val="202124"/>
          <w:sz w:val="18"/>
          <w:szCs w:val="18"/>
        </w:rPr>
      </w:pP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ORDER</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BY</w:t>
      </w:r>
      <w:r>
        <w:rPr>
          <w:rFonts w:ascii="Roboto Mono" w:eastAsia="Roboto Mono" w:hAnsi="Roboto Mono" w:cs="Roboto Mono"/>
          <w:b/>
          <w:color w:val="202124"/>
          <w:sz w:val="18"/>
          <w:szCs w:val="18"/>
        </w:rPr>
        <w:t xml:space="preserve"> WEEK_NO</w:t>
      </w:r>
    </w:p>
    <w:p w14:paraId="171048E0" w14:textId="77777777" w:rsidR="00DB1CC5" w:rsidRDefault="00AB756A">
      <w:pPr>
        <w:shd w:val="clear" w:color="auto" w:fill="FFFFFE"/>
        <w:spacing w:line="320" w:lineRule="auto"/>
        <w:rPr>
          <w:rFonts w:ascii="Roboto Mono" w:eastAsia="Roboto Mono" w:hAnsi="Roboto Mono" w:cs="Roboto Mono"/>
          <w:b/>
          <w:color w:val="202124"/>
          <w:sz w:val="18"/>
          <w:szCs w:val="18"/>
        </w:rPr>
      </w:pPr>
      <w:r>
        <w:rPr>
          <w:rFonts w:ascii="Roboto Mono" w:eastAsia="Roboto Mono" w:hAnsi="Roboto Mono" w:cs="Roboto Mono"/>
          <w:b/>
          <w:color w:val="37474F"/>
          <w:sz w:val="18"/>
          <w:szCs w:val="18"/>
        </w:rPr>
        <w:t>)</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AS</w:t>
      </w:r>
      <w:r>
        <w:rPr>
          <w:rFonts w:ascii="Roboto Mono" w:eastAsia="Roboto Mono" w:hAnsi="Roboto Mono" w:cs="Roboto Mono"/>
          <w:b/>
          <w:color w:val="202124"/>
          <w:sz w:val="18"/>
          <w:szCs w:val="18"/>
        </w:rPr>
        <w:t xml:space="preserve"> x</w:t>
      </w:r>
    </w:p>
    <w:p w14:paraId="171048E1" w14:textId="77777777" w:rsidR="00DB1CC5" w:rsidRDefault="00AB756A">
      <w:pPr>
        <w:shd w:val="clear" w:color="auto" w:fill="FFFFFE"/>
        <w:spacing w:line="320" w:lineRule="auto"/>
        <w:rPr>
          <w:rFonts w:ascii="Roboto Mono" w:eastAsia="Roboto Mono" w:hAnsi="Roboto Mono" w:cs="Roboto Mono"/>
          <w:b/>
          <w:color w:val="F4511E"/>
          <w:sz w:val="18"/>
          <w:szCs w:val="18"/>
        </w:rPr>
      </w:pPr>
      <w:r>
        <w:rPr>
          <w:rFonts w:ascii="Roboto Mono" w:eastAsia="Roboto Mono" w:hAnsi="Roboto Mono" w:cs="Roboto Mono"/>
          <w:b/>
          <w:color w:val="3367D6"/>
          <w:sz w:val="18"/>
          <w:szCs w:val="18"/>
        </w:rPr>
        <w:t>WHERE</w:t>
      </w:r>
      <w:r>
        <w:rPr>
          <w:rFonts w:ascii="Roboto Mono" w:eastAsia="Roboto Mono" w:hAnsi="Roboto Mono" w:cs="Roboto Mono"/>
          <w:b/>
          <w:color w:val="202124"/>
          <w:sz w:val="18"/>
          <w:szCs w:val="18"/>
        </w:rPr>
        <w:t xml:space="preserve"> n </w:t>
      </w:r>
      <w:r>
        <w:rPr>
          <w:rFonts w:ascii="Roboto Mono" w:eastAsia="Roboto Mono" w:hAnsi="Roboto Mono" w:cs="Roboto Mono"/>
          <w:b/>
          <w:color w:val="37474F"/>
          <w:sz w:val="18"/>
          <w:szCs w:val="18"/>
        </w:rPr>
        <w:t>&lt;=</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3</w:t>
      </w:r>
    </w:p>
    <w:p w14:paraId="171048E2" w14:textId="77777777" w:rsidR="00DB1CC5" w:rsidRDefault="00DB1CC5">
      <w:pPr>
        <w:shd w:val="clear" w:color="auto" w:fill="FFFFFE"/>
        <w:spacing w:line="320" w:lineRule="auto"/>
        <w:rPr>
          <w:rFonts w:ascii="Roboto Mono" w:eastAsia="Roboto Mono" w:hAnsi="Roboto Mono" w:cs="Roboto Mono"/>
          <w:b/>
          <w:color w:val="202124"/>
          <w:sz w:val="18"/>
          <w:szCs w:val="18"/>
        </w:rPr>
      </w:pPr>
    </w:p>
    <w:p w14:paraId="171048E3" w14:textId="77777777" w:rsidR="00DB1CC5" w:rsidRDefault="00AB756A">
      <w:pPr>
        <w:shd w:val="clear" w:color="auto" w:fill="FFFFFE"/>
        <w:spacing w:line="320" w:lineRule="auto"/>
        <w:rPr>
          <w:rFonts w:ascii="Roboto Mono" w:eastAsia="Roboto Mono" w:hAnsi="Roboto Mono" w:cs="Roboto Mono"/>
          <w:b/>
          <w:color w:val="3367D6"/>
          <w:sz w:val="18"/>
          <w:szCs w:val="18"/>
        </w:rPr>
      </w:pPr>
      <w:r>
        <w:rPr>
          <w:rFonts w:ascii="Roboto Mono" w:eastAsia="Roboto Mono" w:hAnsi="Roboto Mono" w:cs="Roboto Mono"/>
          <w:b/>
          <w:noProof/>
          <w:color w:val="3367D6"/>
          <w:sz w:val="18"/>
          <w:szCs w:val="18"/>
        </w:rPr>
        <w:drawing>
          <wp:inline distT="114300" distB="114300" distL="114300" distR="114300" wp14:anchorId="171049FF" wp14:editId="17104A00">
            <wp:extent cx="4229100" cy="2790825"/>
            <wp:effectExtent l="0" t="0" r="0" b="0"/>
            <wp:docPr id="6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4229100" cy="2790825"/>
                    </a:xfrm>
                    <a:prstGeom prst="rect">
                      <a:avLst/>
                    </a:prstGeom>
                    <a:ln/>
                  </pic:spPr>
                </pic:pic>
              </a:graphicData>
            </a:graphic>
          </wp:inline>
        </w:drawing>
      </w:r>
    </w:p>
    <w:p w14:paraId="171048E4" w14:textId="77777777" w:rsidR="00DB1CC5" w:rsidRDefault="00DB1CC5">
      <w:pPr>
        <w:shd w:val="clear" w:color="auto" w:fill="FFFFFE"/>
        <w:spacing w:line="320" w:lineRule="auto"/>
        <w:rPr>
          <w:rFonts w:ascii="Roboto" w:eastAsia="Roboto" w:hAnsi="Roboto" w:cs="Roboto"/>
          <w:b/>
          <w:color w:val="202124"/>
          <w:sz w:val="24"/>
          <w:szCs w:val="24"/>
          <w:highlight w:val="white"/>
        </w:rPr>
      </w:pPr>
    </w:p>
    <w:p w14:paraId="171048E5" w14:textId="77777777" w:rsidR="00DB1CC5" w:rsidRDefault="00AB756A">
      <w:pPr>
        <w:numPr>
          <w:ilvl w:val="0"/>
          <w:numId w:val="4"/>
        </w:numPr>
        <w:shd w:val="clear" w:color="auto" w:fill="FFFFFE"/>
        <w:spacing w:line="320" w:lineRule="auto"/>
        <w:rPr>
          <w:rFonts w:ascii="Roboto Mono" w:eastAsia="Roboto Mono" w:hAnsi="Roboto Mono" w:cs="Roboto Mono"/>
          <w:b/>
          <w:color w:val="202124"/>
          <w:sz w:val="28"/>
          <w:szCs w:val="28"/>
        </w:rPr>
      </w:pPr>
      <w:r>
        <w:rPr>
          <w:rFonts w:ascii="Roboto Mono" w:eastAsia="Roboto Mono" w:hAnsi="Roboto Mono" w:cs="Roboto Mono"/>
          <w:b/>
          <w:color w:val="202124"/>
          <w:sz w:val="28"/>
          <w:szCs w:val="28"/>
        </w:rPr>
        <w:t>Advance analysis and queries</w:t>
      </w:r>
    </w:p>
    <w:p w14:paraId="171048E6" w14:textId="77777777" w:rsidR="00DB1CC5" w:rsidRDefault="00DB1CC5">
      <w:pPr>
        <w:shd w:val="clear" w:color="auto" w:fill="FFFFFE"/>
        <w:spacing w:line="320" w:lineRule="auto"/>
        <w:rPr>
          <w:rFonts w:ascii="Roboto Mono" w:eastAsia="Roboto Mono" w:hAnsi="Roboto Mono" w:cs="Roboto Mono"/>
          <w:b/>
          <w:color w:val="202124"/>
          <w:sz w:val="20"/>
          <w:szCs w:val="20"/>
        </w:rPr>
      </w:pPr>
    </w:p>
    <w:p w14:paraId="171048E7" w14:textId="77777777" w:rsidR="00DB1CC5" w:rsidRDefault="00DB1CC5">
      <w:pPr>
        <w:shd w:val="clear" w:color="auto" w:fill="FFFFFE"/>
        <w:spacing w:line="320" w:lineRule="auto"/>
        <w:rPr>
          <w:rFonts w:ascii="Roboto Mono" w:eastAsia="Roboto Mono" w:hAnsi="Roboto Mono" w:cs="Roboto Mono"/>
          <w:b/>
          <w:color w:val="202124"/>
          <w:sz w:val="24"/>
          <w:szCs w:val="24"/>
        </w:rPr>
      </w:pPr>
    </w:p>
    <w:p w14:paraId="171048E8" w14:textId="77777777" w:rsidR="00DB1CC5" w:rsidRDefault="00AB756A">
      <w:pPr>
        <w:numPr>
          <w:ilvl w:val="0"/>
          <w:numId w:val="20"/>
        </w:numPr>
        <w:shd w:val="clear" w:color="auto" w:fill="FFFFFE"/>
        <w:spacing w:line="320" w:lineRule="auto"/>
        <w:rPr>
          <w:rFonts w:ascii="Roboto Mono" w:eastAsia="Roboto Mono" w:hAnsi="Roboto Mono" w:cs="Roboto Mono"/>
          <w:b/>
          <w:color w:val="202124"/>
          <w:sz w:val="24"/>
          <w:szCs w:val="24"/>
        </w:rPr>
      </w:pPr>
      <w:r>
        <w:rPr>
          <w:rFonts w:ascii="Roboto Mono" w:eastAsia="Roboto Mono" w:hAnsi="Roboto Mono" w:cs="Roboto Mono"/>
          <w:b/>
          <w:color w:val="202124"/>
          <w:sz w:val="24"/>
          <w:szCs w:val="24"/>
        </w:rPr>
        <w:t xml:space="preserve">4.a. Find out on which weeks does each household shop and find their cumulative spending over time </w:t>
      </w:r>
    </w:p>
    <w:p w14:paraId="171048E9" w14:textId="77777777" w:rsidR="00DB1CC5" w:rsidRDefault="00DB1CC5">
      <w:pPr>
        <w:shd w:val="clear" w:color="auto" w:fill="FFFFFE"/>
        <w:spacing w:line="320" w:lineRule="auto"/>
        <w:rPr>
          <w:rFonts w:ascii="Roboto Mono" w:eastAsia="Roboto Mono" w:hAnsi="Roboto Mono" w:cs="Roboto Mono"/>
          <w:b/>
          <w:color w:val="202124"/>
          <w:sz w:val="24"/>
          <w:szCs w:val="24"/>
        </w:rPr>
      </w:pPr>
    </w:p>
    <w:p w14:paraId="171048EA" w14:textId="77777777" w:rsidR="00DB1CC5" w:rsidRDefault="00AB756A">
      <w:pPr>
        <w:shd w:val="clear" w:color="auto" w:fill="FFFFFE"/>
        <w:spacing w:line="320" w:lineRule="auto"/>
        <w:rPr>
          <w:rFonts w:ascii="Roboto Mono" w:eastAsia="Roboto Mono" w:hAnsi="Roboto Mono" w:cs="Roboto Mono"/>
          <w:b/>
          <w:color w:val="37474F"/>
          <w:sz w:val="20"/>
          <w:szCs w:val="20"/>
        </w:rPr>
      </w:pPr>
      <w:r>
        <w:rPr>
          <w:rFonts w:ascii="Roboto Mono" w:eastAsia="Roboto Mono" w:hAnsi="Roboto Mono" w:cs="Roboto Mono"/>
          <w:b/>
          <w:color w:val="3367D6"/>
          <w:sz w:val="20"/>
          <w:szCs w:val="20"/>
        </w:rPr>
        <w:t>with</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cte</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as</w:t>
      </w:r>
      <w:r>
        <w:rPr>
          <w:rFonts w:ascii="Roboto Mono" w:eastAsia="Roboto Mono" w:hAnsi="Roboto Mono" w:cs="Roboto Mono"/>
          <w:b/>
          <w:color w:val="37474F"/>
          <w:sz w:val="20"/>
          <w:szCs w:val="20"/>
        </w:rPr>
        <w:t>(</w:t>
      </w:r>
    </w:p>
    <w:p w14:paraId="171048EB" w14:textId="77777777" w:rsidR="00DB1CC5" w:rsidRDefault="00AB756A">
      <w:pPr>
        <w:shd w:val="clear" w:color="auto" w:fill="FFFFFE"/>
        <w:spacing w:line="32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select</w:t>
      </w:r>
      <w:r>
        <w:rPr>
          <w:rFonts w:ascii="Roboto Mono" w:eastAsia="Roboto Mono" w:hAnsi="Roboto Mono" w:cs="Roboto Mono"/>
          <w:b/>
          <w:color w:val="202124"/>
          <w:sz w:val="20"/>
          <w:szCs w:val="20"/>
        </w:rPr>
        <w:t xml:space="preserve"> WEEK_NO , </w:t>
      </w:r>
      <w:proofErr w:type="spellStart"/>
      <w:r>
        <w:rPr>
          <w:rFonts w:ascii="Roboto Mono" w:eastAsia="Roboto Mono" w:hAnsi="Roboto Mono" w:cs="Roboto Mono"/>
          <w:b/>
          <w:color w:val="202124"/>
          <w:sz w:val="20"/>
          <w:szCs w:val="20"/>
        </w:rPr>
        <w:t>household_key</w:t>
      </w:r>
      <w:proofErr w:type="spellEnd"/>
      <w:r>
        <w:rPr>
          <w:rFonts w:ascii="Roboto Mono" w:eastAsia="Roboto Mono" w:hAnsi="Roboto Mono" w:cs="Roboto Mono"/>
          <w:b/>
          <w:color w:val="202124"/>
          <w:sz w:val="20"/>
          <w:szCs w:val="20"/>
        </w:rPr>
        <w:t xml:space="preserve"> , </w:t>
      </w:r>
      <w:r>
        <w:rPr>
          <w:rFonts w:ascii="Roboto Mono" w:eastAsia="Roboto Mono" w:hAnsi="Roboto Mono" w:cs="Roboto Mono"/>
          <w:b/>
          <w:color w:val="3367D6"/>
          <w:sz w:val="20"/>
          <w:szCs w:val="20"/>
        </w:rPr>
        <w:t>sum</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SALES_VALUE</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as</w:t>
      </w:r>
      <w:r>
        <w:rPr>
          <w:rFonts w:ascii="Roboto Mono" w:eastAsia="Roboto Mono" w:hAnsi="Roboto Mono" w:cs="Roboto Mono"/>
          <w:b/>
          <w:color w:val="202124"/>
          <w:sz w:val="20"/>
          <w:szCs w:val="20"/>
        </w:rPr>
        <w:t xml:space="preserve"> sales</w:t>
      </w:r>
    </w:p>
    <w:p w14:paraId="171048EC" w14:textId="77777777" w:rsidR="00DB1CC5" w:rsidRDefault="00AB756A">
      <w:pPr>
        <w:shd w:val="clear" w:color="auto" w:fill="FFFFFE"/>
        <w:spacing w:line="320" w:lineRule="auto"/>
        <w:rPr>
          <w:rFonts w:ascii="Roboto Mono" w:eastAsia="Roboto Mono" w:hAnsi="Roboto Mono" w:cs="Roboto Mono"/>
          <w:b/>
          <w:color w:val="0D904F"/>
          <w:sz w:val="20"/>
          <w:szCs w:val="20"/>
        </w:rPr>
      </w:pPr>
      <w:r>
        <w:rPr>
          <w:rFonts w:ascii="Roboto Mono" w:eastAsia="Roboto Mono" w:hAnsi="Roboto Mono" w:cs="Roboto Mono"/>
          <w:b/>
          <w:color w:val="3367D6"/>
          <w:sz w:val="20"/>
          <w:szCs w:val="20"/>
        </w:rPr>
        <w:t>FROM</w:t>
      </w:r>
      <w:r>
        <w:rPr>
          <w:rFonts w:ascii="Roboto Mono" w:eastAsia="Roboto Mono" w:hAnsi="Roboto Mono" w:cs="Roboto Mono"/>
          <w:b/>
          <w:color w:val="202124"/>
          <w:sz w:val="20"/>
          <w:szCs w:val="20"/>
        </w:rPr>
        <w:t xml:space="preserve"> </w:t>
      </w:r>
      <w:r>
        <w:rPr>
          <w:rFonts w:ascii="Roboto Mono" w:eastAsia="Roboto Mono" w:hAnsi="Roboto Mono" w:cs="Roboto Mono"/>
          <w:b/>
          <w:color w:val="0D904F"/>
          <w:sz w:val="20"/>
          <w:szCs w:val="20"/>
        </w:rPr>
        <w:t>`</w:t>
      </w:r>
      <w:proofErr w:type="spellStart"/>
      <w:r>
        <w:rPr>
          <w:rFonts w:ascii="Roboto Mono" w:eastAsia="Roboto Mono" w:hAnsi="Roboto Mono" w:cs="Roboto Mono"/>
          <w:b/>
          <w:color w:val="0D904F"/>
          <w:sz w:val="20"/>
          <w:szCs w:val="20"/>
        </w:rPr>
        <w:t>dunnhumbysql.complete.transaction_data</w:t>
      </w:r>
      <w:proofErr w:type="spellEnd"/>
      <w:r>
        <w:rPr>
          <w:rFonts w:ascii="Roboto Mono" w:eastAsia="Roboto Mono" w:hAnsi="Roboto Mono" w:cs="Roboto Mono"/>
          <w:b/>
          <w:color w:val="0D904F"/>
          <w:sz w:val="20"/>
          <w:szCs w:val="20"/>
        </w:rPr>
        <w:t>`</w:t>
      </w:r>
    </w:p>
    <w:p w14:paraId="171048ED" w14:textId="77777777" w:rsidR="00DB1CC5" w:rsidRDefault="00AB756A">
      <w:pPr>
        <w:shd w:val="clear" w:color="auto" w:fill="FFFFFE"/>
        <w:spacing w:line="32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group</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by</w:t>
      </w:r>
      <w:r>
        <w:rPr>
          <w:rFonts w:ascii="Roboto Mono" w:eastAsia="Roboto Mono" w:hAnsi="Roboto Mono" w:cs="Roboto Mono"/>
          <w:b/>
          <w:color w:val="202124"/>
          <w:sz w:val="20"/>
          <w:szCs w:val="20"/>
        </w:rPr>
        <w:t xml:space="preserve"> WEEK_NO, </w:t>
      </w:r>
      <w:proofErr w:type="spellStart"/>
      <w:r>
        <w:rPr>
          <w:rFonts w:ascii="Roboto Mono" w:eastAsia="Roboto Mono" w:hAnsi="Roboto Mono" w:cs="Roboto Mono"/>
          <w:b/>
          <w:color w:val="202124"/>
          <w:sz w:val="20"/>
          <w:szCs w:val="20"/>
        </w:rPr>
        <w:t>household_key</w:t>
      </w:r>
      <w:proofErr w:type="spellEnd"/>
    </w:p>
    <w:p w14:paraId="171048EE" w14:textId="77777777" w:rsidR="00DB1CC5" w:rsidRDefault="00AB756A">
      <w:pPr>
        <w:shd w:val="clear" w:color="auto" w:fill="FFFFFE"/>
        <w:spacing w:line="320" w:lineRule="auto"/>
        <w:rPr>
          <w:rFonts w:ascii="Roboto Mono" w:eastAsia="Roboto Mono" w:hAnsi="Roboto Mono" w:cs="Roboto Mono"/>
          <w:b/>
          <w:color w:val="37474F"/>
          <w:sz w:val="20"/>
          <w:szCs w:val="20"/>
        </w:rPr>
      </w:pPr>
      <w:r>
        <w:rPr>
          <w:rFonts w:ascii="Roboto Mono" w:eastAsia="Roboto Mono" w:hAnsi="Roboto Mono" w:cs="Roboto Mono"/>
          <w:b/>
          <w:color w:val="37474F"/>
          <w:sz w:val="20"/>
          <w:szCs w:val="20"/>
        </w:rPr>
        <w:lastRenderedPageBreak/>
        <w:t>)</w:t>
      </w:r>
    </w:p>
    <w:p w14:paraId="171048EF" w14:textId="77777777" w:rsidR="00DB1CC5" w:rsidRDefault="00DB1CC5">
      <w:pPr>
        <w:shd w:val="clear" w:color="auto" w:fill="FFFFFE"/>
        <w:spacing w:line="320" w:lineRule="auto"/>
        <w:rPr>
          <w:rFonts w:ascii="Roboto Mono" w:eastAsia="Roboto Mono" w:hAnsi="Roboto Mono" w:cs="Roboto Mono"/>
          <w:b/>
          <w:color w:val="202124"/>
          <w:sz w:val="20"/>
          <w:szCs w:val="20"/>
        </w:rPr>
      </w:pPr>
    </w:p>
    <w:p w14:paraId="171048F0" w14:textId="77777777" w:rsidR="00DB1CC5" w:rsidRDefault="00AB756A">
      <w:pPr>
        <w:shd w:val="clear" w:color="auto" w:fill="FFFFFE"/>
        <w:spacing w:line="320" w:lineRule="auto"/>
        <w:rPr>
          <w:rFonts w:ascii="Roboto Mono" w:eastAsia="Roboto Mono" w:hAnsi="Roboto Mono" w:cs="Roboto Mono"/>
          <w:b/>
          <w:color w:val="3367D6"/>
          <w:sz w:val="20"/>
          <w:szCs w:val="20"/>
        </w:rPr>
      </w:pPr>
      <w:r>
        <w:rPr>
          <w:rFonts w:ascii="Roboto Mono" w:eastAsia="Roboto Mono" w:hAnsi="Roboto Mono" w:cs="Roboto Mono"/>
          <w:b/>
          <w:color w:val="3367D6"/>
          <w:sz w:val="20"/>
          <w:szCs w:val="20"/>
        </w:rPr>
        <w:t>SELECT</w:t>
      </w:r>
    </w:p>
    <w:p w14:paraId="171048F1" w14:textId="77777777" w:rsidR="00DB1CC5" w:rsidRDefault="00AB756A">
      <w:pPr>
        <w:shd w:val="clear" w:color="auto" w:fill="FFFFFE"/>
        <w:spacing w:line="320" w:lineRule="auto"/>
        <w:rPr>
          <w:rFonts w:ascii="Roboto Mono" w:eastAsia="Roboto Mono" w:hAnsi="Roboto Mono" w:cs="Roboto Mono"/>
          <w:b/>
          <w:color w:val="202124"/>
          <w:sz w:val="20"/>
          <w:szCs w:val="20"/>
        </w:rPr>
      </w:pPr>
      <w:r>
        <w:rPr>
          <w:rFonts w:ascii="Roboto Mono" w:eastAsia="Roboto Mono" w:hAnsi="Roboto Mono" w:cs="Roboto Mono"/>
          <w:b/>
          <w:color w:val="202124"/>
          <w:sz w:val="20"/>
          <w:szCs w:val="20"/>
        </w:rPr>
        <w:t xml:space="preserve">   </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w:t>
      </w:r>
    </w:p>
    <w:p w14:paraId="171048F2" w14:textId="77777777" w:rsidR="00DB1CC5" w:rsidRDefault="00AB756A">
      <w:pPr>
        <w:shd w:val="clear" w:color="auto" w:fill="FFFFFE"/>
        <w:spacing w:line="320" w:lineRule="auto"/>
        <w:rPr>
          <w:rFonts w:ascii="Roboto Mono" w:eastAsia="Roboto Mono" w:hAnsi="Roboto Mono" w:cs="Roboto Mono"/>
          <w:b/>
          <w:color w:val="202124"/>
          <w:sz w:val="20"/>
          <w:szCs w:val="20"/>
        </w:rPr>
      </w:pP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SUM</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sales</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OVER</w:t>
      </w:r>
      <w:r>
        <w:rPr>
          <w:rFonts w:ascii="Roboto Mono" w:eastAsia="Roboto Mono" w:hAnsi="Roboto Mono" w:cs="Roboto Mono"/>
          <w:b/>
          <w:color w:val="202124"/>
          <w:sz w:val="20"/>
          <w:szCs w:val="20"/>
        </w:rPr>
        <w:t xml:space="preserve"> </w:t>
      </w:r>
      <w:r>
        <w:rPr>
          <w:rFonts w:ascii="Roboto Mono" w:eastAsia="Roboto Mono" w:hAnsi="Roboto Mono" w:cs="Roboto Mono"/>
          <w:b/>
          <w:color w:val="37474F"/>
          <w:sz w:val="20"/>
          <w:szCs w:val="20"/>
        </w:rPr>
        <w:t>(</w:t>
      </w:r>
      <w:r>
        <w:rPr>
          <w:rFonts w:ascii="Roboto Mono" w:eastAsia="Roboto Mono" w:hAnsi="Roboto Mono" w:cs="Roboto Mono"/>
          <w:b/>
          <w:color w:val="3367D6"/>
          <w:sz w:val="20"/>
          <w:szCs w:val="20"/>
        </w:rPr>
        <w:t>PARTITION</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BY</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household_key</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ORDER</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BY</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week_no</w:t>
      </w:r>
      <w:proofErr w:type="spellEnd"/>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AS</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running_total</w:t>
      </w:r>
      <w:proofErr w:type="spellEnd"/>
    </w:p>
    <w:p w14:paraId="171048F3" w14:textId="77777777" w:rsidR="00DB1CC5" w:rsidRDefault="00AB756A">
      <w:pPr>
        <w:shd w:val="clear" w:color="auto" w:fill="FFFFFE"/>
        <w:spacing w:line="320" w:lineRule="auto"/>
        <w:rPr>
          <w:rFonts w:ascii="Roboto Mono" w:eastAsia="Roboto Mono" w:hAnsi="Roboto Mono" w:cs="Roboto Mono"/>
          <w:b/>
          <w:color w:val="202124"/>
          <w:sz w:val="20"/>
          <w:szCs w:val="20"/>
        </w:rPr>
      </w:pP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from</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cte</w:t>
      </w:r>
      <w:proofErr w:type="spellEnd"/>
    </w:p>
    <w:p w14:paraId="171048F4" w14:textId="77777777" w:rsidR="00DB1CC5" w:rsidRDefault="00AB756A">
      <w:pPr>
        <w:shd w:val="clear" w:color="auto" w:fill="FFFFFE"/>
        <w:spacing w:line="320" w:lineRule="auto"/>
        <w:rPr>
          <w:rFonts w:ascii="Roboto Mono" w:eastAsia="Roboto Mono" w:hAnsi="Roboto Mono" w:cs="Roboto Mono"/>
          <w:b/>
          <w:color w:val="202124"/>
          <w:sz w:val="20"/>
          <w:szCs w:val="20"/>
        </w:rPr>
      </w:pPr>
      <w:r>
        <w:rPr>
          <w:rFonts w:ascii="Roboto Mono" w:eastAsia="Roboto Mono" w:hAnsi="Roboto Mono" w:cs="Roboto Mono"/>
          <w:b/>
          <w:noProof/>
          <w:color w:val="202124"/>
          <w:sz w:val="20"/>
          <w:szCs w:val="20"/>
        </w:rPr>
        <w:drawing>
          <wp:inline distT="114300" distB="114300" distL="114300" distR="114300" wp14:anchorId="17104A01" wp14:editId="17104A02">
            <wp:extent cx="5943600" cy="3670300"/>
            <wp:effectExtent l="0" t="0" r="0" b="0"/>
            <wp:docPr id="6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5943600" cy="3670300"/>
                    </a:xfrm>
                    <a:prstGeom prst="rect">
                      <a:avLst/>
                    </a:prstGeom>
                    <a:ln/>
                  </pic:spPr>
                </pic:pic>
              </a:graphicData>
            </a:graphic>
          </wp:inline>
        </w:drawing>
      </w:r>
    </w:p>
    <w:p w14:paraId="171048F5" w14:textId="77777777" w:rsidR="00DB1CC5" w:rsidRDefault="00DB1CC5">
      <w:pPr>
        <w:shd w:val="clear" w:color="auto" w:fill="FFFFFE"/>
        <w:spacing w:line="320" w:lineRule="auto"/>
        <w:rPr>
          <w:rFonts w:ascii="Roboto Mono" w:eastAsia="Roboto Mono" w:hAnsi="Roboto Mono" w:cs="Roboto Mono"/>
          <w:b/>
          <w:color w:val="202124"/>
          <w:sz w:val="20"/>
          <w:szCs w:val="20"/>
        </w:rPr>
      </w:pPr>
    </w:p>
    <w:p w14:paraId="171048F6" w14:textId="77777777" w:rsidR="00DB1CC5" w:rsidRDefault="00AB756A">
      <w:pPr>
        <w:numPr>
          <w:ilvl w:val="0"/>
          <w:numId w:val="19"/>
        </w:numPr>
        <w:shd w:val="clear" w:color="auto" w:fill="FFFFFE"/>
        <w:spacing w:line="320" w:lineRule="auto"/>
        <w:rPr>
          <w:rFonts w:ascii="Roboto Mono" w:eastAsia="Roboto Mono" w:hAnsi="Roboto Mono" w:cs="Roboto Mono"/>
          <w:b/>
          <w:color w:val="202124"/>
          <w:sz w:val="24"/>
          <w:szCs w:val="24"/>
        </w:rPr>
      </w:pPr>
      <w:r>
        <w:rPr>
          <w:rFonts w:ascii="Roboto Mono" w:eastAsia="Roboto Mono" w:hAnsi="Roboto Mono" w:cs="Roboto Mono"/>
          <w:b/>
          <w:color w:val="202124"/>
          <w:sz w:val="24"/>
          <w:szCs w:val="24"/>
        </w:rPr>
        <w:t>4.b. Find the trend in spending for each customer</w:t>
      </w:r>
    </w:p>
    <w:p w14:paraId="171048F7" w14:textId="77777777" w:rsidR="00DB1CC5" w:rsidRDefault="00DB1CC5">
      <w:pPr>
        <w:shd w:val="clear" w:color="auto" w:fill="FFFFFE"/>
        <w:spacing w:line="320" w:lineRule="auto"/>
        <w:rPr>
          <w:rFonts w:ascii="Roboto Mono" w:eastAsia="Roboto Mono" w:hAnsi="Roboto Mono" w:cs="Roboto Mono"/>
          <w:b/>
          <w:color w:val="202124"/>
          <w:sz w:val="24"/>
          <w:szCs w:val="24"/>
        </w:rPr>
      </w:pPr>
    </w:p>
    <w:p w14:paraId="171048F8" w14:textId="77777777" w:rsidR="00DB1CC5" w:rsidRDefault="00AB756A">
      <w:pPr>
        <w:shd w:val="clear" w:color="auto" w:fill="FFFFFE"/>
        <w:spacing w:line="320" w:lineRule="auto"/>
        <w:rPr>
          <w:rFonts w:ascii="Roboto Mono" w:eastAsia="Roboto Mono" w:hAnsi="Roboto Mono" w:cs="Roboto Mono"/>
          <w:b/>
          <w:color w:val="37474F"/>
        </w:rPr>
      </w:pPr>
      <w:r>
        <w:rPr>
          <w:rFonts w:ascii="Roboto Mono" w:eastAsia="Roboto Mono" w:hAnsi="Roboto Mono" w:cs="Roboto Mono"/>
          <w:b/>
          <w:color w:val="3367D6"/>
        </w:rPr>
        <w:t>with</w:t>
      </w:r>
      <w:r>
        <w:rPr>
          <w:rFonts w:ascii="Roboto Mono" w:eastAsia="Roboto Mono" w:hAnsi="Roboto Mono" w:cs="Roboto Mono"/>
          <w:b/>
          <w:color w:val="202124"/>
        </w:rPr>
        <w:t xml:space="preserve"> </w:t>
      </w:r>
      <w:proofErr w:type="spellStart"/>
      <w:r>
        <w:rPr>
          <w:rFonts w:ascii="Roboto Mono" w:eastAsia="Roboto Mono" w:hAnsi="Roboto Mono" w:cs="Roboto Mono"/>
          <w:b/>
          <w:color w:val="202124"/>
        </w:rPr>
        <w:t>cte</w:t>
      </w:r>
      <w:proofErr w:type="spellEnd"/>
      <w:r>
        <w:rPr>
          <w:rFonts w:ascii="Roboto Mono" w:eastAsia="Roboto Mono" w:hAnsi="Roboto Mono" w:cs="Roboto Mono"/>
          <w:b/>
          <w:color w:val="202124"/>
        </w:rPr>
        <w:t xml:space="preserve"> </w:t>
      </w:r>
      <w:r>
        <w:rPr>
          <w:rFonts w:ascii="Roboto Mono" w:eastAsia="Roboto Mono" w:hAnsi="Roboto Mono" w:cs="Roboto Mono"/>
          <w:b/>
          <w:color w:val="3367D6"/>
        </w:rPr>
        <w:t>as</w:t>
      </w:r>
      <w:r>
        <w:rPr>
          <w:rFonts w:ascii="Roboto Mono" w:eastAsia="Roboto Mono" w:hAnsi="Roboto Mono" w:cs="Roboto Mono"/>
          <w:b/>
          <w:color w:val="37474F"/>
        </w:rPr>
        <w:t>(</w:t>
      </w:r>
    </w:p>
    <w:p w14:paraId="171048F9" w14:textId="77777777" w:rsidR="00DB1CC5" w:rsidRDefault="00AB756A">
      <w:pPr>
        <w:shd w:val="clear" w:color="auto" w:fill="FFFFFE"/>
        <w:spacing w:line="320" w:lineRule="auto"/>
        <w:rPr>
          <w:rFonts w:ascii="Roboto Mono" w:eastAsia="Roboto Mono" w:hAnsi="Roboto Mono" w:cs="Roboto Mono"/>
          <w:b/>
          <w:color w:val="202124"/>
        </w:rPr>
      </w:pPr>
      <w:r>
        <w:rPr>
          <w:rFonts w:ascii="Roboto Mono" w:eastAsia="Roboto Mono" w:hAnsi="Roboto Mono" w:cs="Roboto Mono"/>
          <w:b/>
          <w:color w:val="3367D6"/>
        </w:rPr>
        <w:t>select</w:t>
      </w:r>
      <w:r>
        <w:rPr>
          <w:rFonts w:ascii="Roboto Mono" w:eastAsia="Roboto Mono" w:hAnsi="Roboto Mono" w:cs="Roboto Mono"/>
          <w:b/>
          <w:color w:val="202124"/>
        </w:rPr>
        <w:t xml:space="preserve"> WEEK_NO , </w:t>
      </w:r>
      <w:proofErr w:type="spellStart"/>
      <w:r>
        <w:rPr>
          <w:rFonts w:ascii="Roboto Mono" w:eastAsia="Roboto Mono" w:hAnsi="Roboto Mono" w:cs="Roboto Mono"/>
          <w:b/>
          <w:color w:val="202124"/>
        </w:rPr>
        <w:t>household_key</w:t>
      </w:r>
      <w:proofErr w:type="spellEnd"/>
      <w:r>
        <w:rPr>
          <w:rFonts w:ascii="Roboto Mono" w:eastAsia="Roboto Mono" w:hAnsi="Roboto Mono" w:cs="Roboto Mono"/>
          <w:b/>
          <w:color w:val="202124"/>
        </w:rPr>
        <w:t xml:space="preserve"> , </w:t>
      </w:r>
      <w:r>
        <w:rPr>
          <w:rFonts w:ascii="Roboto Mono" w:eastAsia="Roboto Mono" w:hAnsi="Roboto Mono" w:cs="Roboto Mono"/>
          <w:b/>
          <w:color w:val="3367D6"/>
        </w:rPr>
        <w:t>sum</w:t>
      </w:r>
      <w:r>
        <w:rPr>
          <w:rFonts w:ascii="Roboto Mono" w:eastAsia="Roboto Mono" w:hAnsi="Roboto Mono" w:cs="Roboto Mono"/>
          <w:b/>
          <w:color w:val="37474F"/>
        </w:rPr>
        <w:t>(</w:t>
      </w:r>
      <w:r>
        <w:rPr>
          <w:rFonts w:ascii="Roboto Mono" w:eastAsia="Roboto Mono" w:hAnsi="Roboto Mono" w:cs="Roboto Mono"/>
          <w:b/>
          <w:color w:val="202124"/>
        </w:rPr>
        <w:t>SALES_VALUE</w:t>
      </w:r>
      <w:r>
        <w:rPr>
          <w:rFonts w:ascii="Roboto Mono" w:eastAsia="Roboto Mono" w:hAnsi="Roboto Mono" w:cs="Roboto Mono"/>
          <w:b/>
          <w:color w:val="37474F"/>
        </w:rPr>
        <w:t>)</w:t>
      </w:r>
      <w:r>
        <w:rPr>
          <w:rFonts w:ascii="Roboto Mono" w:eastAsia="Roboto Mono" w:hAnsi="Roboto Mono" w:cs="Roboto Mono"/>
          <w:b/>
          <w:color w:val="202124"/>
        </w:rPr>
        <w:t xml:space="preserve"> </w:t>
      </w:r>
      <w:r>
        <w:rPr>
          <w:rFonts w:ascii="Roboto Mono" w:eastAsia="Roboto Mono" w:hAnsi="Roboto Mono" w:cs="Roboto Mono"/>
          <w:b/>
          <w:color w:val="3367D6"/>
        </w:rPr>
        <w:t>as</w:t>
      </w:r>
      <w:r>
        <w:rPr>
          <w:rFonts w:ascii="Roboto Mono" w:eastAsia="Roboto Mono" w:hAnsi="Roboto Mono" w:cs="Roboto Mono"/>
          <w:b/>
          <w:color w:val="202124"/>
        </w:rPr>
        <w:t xml:space="preserve"> sales</w:t>
      </w:r>
    </w:p>
    <w:p w14:paraId="171048FA" w14:textId="77777777" w:rsidR="00DB1CC5" w:rsidRDefault="00AB756A">
      <w:pPr>
        <w:shd w:val="clear" w:color="auto" w:fill="FFFFFE"/>
        <w:spacing w:line="320" w:lineRule="auto"/>
        <w:rPr>
          <w:rFonts w:ascii="Roboto Mono" w:eastAsia="Roboto Mono" w:hAnsi="Roboto Mono" w:cs="Roboto Mono"/>
          <w:b/>
          <w:color w:val="0D904F"/>
        </w:rPr>
      </w:pPr>
      <w:r>
        <w:rPr>
          <w:rFonts w:ascii="Roboto Mono" w:eastAsia="Roboto Mono" w:hAnsi="Roboto Mono" w:cs="Roboto Mono"/>
          <w:b/>
          <w:color w:val="3367D6"/>
        </w:rPr>
        <w:t>FROM</w:t>
      </w:r>
      <w:r>
        <w:rPr>
          <w:rFonts w:ascii="Roboto Mono" w:eastAsia="Roboto Mono" w:hAnsi="Roboto Mono" w:cs="Roboto Mono"/>
          <w:b/>
          <w:color w:val="202124"/>
        </w:rPr>
        <w:t xml:space="preserve"> </w:t>
      </w:r>
      <w:r>
        <w:rPr>
          <w:rFonts w:ascii="Roboto Mono" w:eastAsia="Roboto Mono" w:hAnsi="Roboto Mono" w:cs="Roboto Mono"/>
          <w:b/>
          <w:color w:val="0D904F"/>
        </w:rPr>
        <w:t>`</w:t>
      </w:r>
      <w:proofErr w:type="spellStart"/>
      <w:r>
        <w:rPr>
          <w:rFonts w:ascii="Roboto Mono" w:eastAsia="Roboto Mono" w:hAnsi="Roboto Mono" w:cs="Roboto Mono"/>
          <w:b/>
          <w:color w:val="0D904F"/>
        </w:rPr>
        <w:t>dunnhumbysql.complete.transaction_data</w:t>
      </w:r>
      <w:proofErr w:type="spellEnd"/>
      <w:r>
        <w:rPr>
          <w:rFonts w:ascii="Roboto Mono" w:eastAsia="Roboto Mono" w:hAnsi="Roboto Mono" w:cs="Roboto Mono"/>
          <w:b/>
          <w:color w:val="0D904F"/>
        </w:rPr>
        <w:t>`</w:t>
      </w:r>
    </w:p>
    <w:p w14:paraId="171048FB" w14:textId="77777777" w:rsidR="00DB1CC5" w:rsidRDefault="00AB756A">
      <w:pPr>
        <w:shd w:val="clear" w:color="auto" w:fill="FFFFFE"/>
        <w:spacing w:line="320" w:lineRule="auto"/>
        <w:rPr>
          <w:rFonts w:ascii="Roboto Mono" w:eastAsia="Roboto Mono" w:hAnsi="Roboto Mono" w:cs="Roboto Mono"/>
          <w:b/>
          <w:color w:val="202124"/>
        </w:rPr>
      </w:pPr>
      <w:r>
        <w:rPr>
          <w:rFonts w:ascii="Roboto Mono" w:eastAsia="Roboto Mono" w:hAnsi="Roboto Mono" w:cs="Roboto Mono"/>
          <w:b/>
          <w:color w:val="3367D6"/>
        </w:rPr>
        <w:t>group</w:t>
      </w:r>
      <w:r>
        <w:rPr>
          <w:rFonts w:ascii="Roboto Mono" w:eastAsia="Roboto Mono" w:hAnsi="Roboto Mono" w:cs="Roboto Mono"/>
          <w:b/>
          <w:color w:val="202124"/>
        </w:rPr>
        <w:t xml:space="preserve"> </w:t>
      </w:r>
      <w:r>
        <w:rPr>
          <w:rFonts w:ascii="Roboto Mono" w:eastAsia="Roboto Mono" w:hAnsi="Roboto Mono" w:cs="Roboto Mono"/>
          <w:b/>
          <w:color w:val="3367D6"/>
        </w:rPr>
        <w:t>by</w:t>
      </w:r>
      <w:r>
        <w:rPr>
          <w:rFonts w:ascii="Roboto Mono" w:eastAsia="Roboto Mono" w:hAnsi="Roboto Mono" w:cs="Roboto Mono"/>
          <w:b/>
          <w:color w:val="202124"/>
        </w:rPr>
        <w:t xml:space="preserve"> WEEK_NO, </w:t>
      </w:r>
      <w:proofErr w:type="spellStart"/>
      <w:r>
        <w:rPr>
          <w:rFonts w:ascii="Roboto Mono" w:eastAsia="Roboto Mono" w:hAnsi="Roboto Mono" w:cs="Roboto Mono"/>
          <w:b/>
          <w:color w:val="202124"/>
        </w:rPr>
        <w:t>household_key</w:t>
      </w:r>
      <w:proofErr w:type="spellEnd"/>
    </w:p>
    <w:p w14:paraId="171048FC" w14:textId="77777777" w:rsidR="00DB1CC5" w:rsidRDefault="00AB756A">
      <w:pPr>
        <w:shd w:val="clear" w:color="auto" w:fill="FFFFFE"/>
        <w:spacing w:line="320" w:lineRule="auto"/>
        <w:rPr>
          <w:rFonts w:ascii="Roboto Mono" w:eastAsia="Roboto Mono" w:hAnsi="Roboto Mono" w:cs="Roboto Mono"/>
          <w:b/>
          <w:color w:val="37474F"/>
        </w:rPr>
      </w:pPr>
      <w:r>
        <w:rPr>
          <w:rFonts w:ascii="Roboto Mono" w:eastAsia="Roboto Mono" w:hAnsi="Roboto Mono" w:cs="Roboto Mono"/>
          <w:b/>
          <w:color w:val="37474F"/>
        </w:rPr>
        <w:t>)</w:t>
      </w:r>
    </w:p>
    <w:p w14:paraId="171048FD" w14:textId="77777777" w:rsidR="00DB1CC5" w:rsidRDefault="00AB756A">
      <w:pPr>
        <w:shd w:val="clear" w:color="auto" w:fill="FFFFFE"/>
        <w:spacing w:line="320" w:lineRule="auto"/>
        <w:rPr>
          <w:rFonts w:ascii="Roboto Mono" w:eastAsia="Roboto Mono" w:hAnsi="Roboto Mono" w:cs="Roboto Mono"/>
          <w:b/>
          <w:color w:val="202124"/>
        </w:rPr>
      </w:pPr>
      <w:r>
        <w:rPr>
          <w:rFonts w:ascii="Roboto Mono" w:eastAsia="Roboto Mono" w:hAnsi="Roboto Mono" w:cs="Roboto Mono"/>
          <w:b/>
          <w:color w:val="202124"/>
        </w:rPr>
        <w:t xml:space="preserve"> </w:t>
      </w:r>
    </w:p>
    <w:p w14:paraId="171048FE" w14:textId="77777777" w:rsidR="00DB1CC5" w:rsidRDefault="00AB756A">
      <w:pPr>
        <w:shd w:val="clear" w:color="auto" w:fill="FFFFFE"/>
        <w:spacing w:line="320" w:lineRule="auto"/>
        <w:rPr>
          <w:rFonts w:ascii="Roboto Mono" w:eastAsia="Roboto Mono" w:hAnsi="Roboto Mono" w:cs="Roboto Mono"/>
          <w:b/>
          <w:color w:val="3367D6"/>
        </w:rPr>
      </w:pPr>
      <w:r>
        <w:rPr>
          <w:rFonts w:ascii="Roboto Mono" w:eastAsia="Roboto Mono" w:hAnsi="Roboto Mono" w:cs="Roboto Mono"/>
          <w:b/>
          <w:color w:val="3367D6"/>
        </w:rPr>
        <w:t>SELECT</w:t>
      </w:r>
    </w:p>
    <w:p w14:paraId="171048FF" w14:textId="77777777" w:rsidR="00DB1CC5" w:rsidRDefault="00AB756A">
      <w:pPr>
        <w:shd w:val="clear" w:color="auto" w:fill="FFFFFE"/>
        <w:spacing w:line="320" w:lineRule="auto"/>
        <w:rPr>
          <w:rFonts w:ascii="Roboto Mono" w:eastAsia="Roboto Mono" w:hAnsi="Roboto Mono" w:cs="Roboto Mono"/>
          <w:b/>
          <w:color w:val="202124"/>
        </w:rPr>
      </w:pPr>
      <w:r>
        <w:rPr>
          <w:rFonts w:ascii="Roboto Mono" w:eastAsia="Roboto Mono" w:hAnsi="Roboto Mono" w:cs="Roboto Mono"/>
          <w:b/>
          <w:color w:val="202124"/>
        </w:rPr>
        <w:t xml:space="preserve">   </w:t>
      </w:r>
      <w:r>
        <w:rPr>
          <w:rFonts w:ascii="Roboto Mono" w:eastAsia="Roboto Mono" w:hAnsi="Roboto Mono" w:cs="Roboto Mono"/>
          <w:b/>
          <w:color w:val="37474F"/>
        </w:rPr>
        <w:t>*</w:t>
      </w:r>
      <w:r>
        <w:rPr>
          <w:rFonts w:ascii="Roboto Mono" w:eastAsia="Roboto Mono" w:hAnsi="Roboto Mono" w:cs="Roboto Mono"/>
          <w:b/>
          <w:color w:val="202124"/>
        </w:rPr>
        <w:t>,</w:t>
      </w:r>
    </w:p>
    <w:p w14:paraId="17104900" w14:textId="77777777" w:rsidR="00DB1CC5" w:rsidRDefault="00AB756A">
      <w:pPr>
        <w:shd w:val="clear" w:color="auto" w:fill="FFFFFE"/>
        <w:spacing w:line="320" w:lineRule="auto"/>
        <w:rPr>
          <w:rFonts w:ascii="Roboto Mono" w:eastAsia="Roboto Mono" w:hAnsi="Roboto Mono" w:cs="Roboto Mono"/>
          <w:b/>
          <w:color w:val="202124"/>
        </w:rPr>
      </w:pPr>
      <w:r>
        <w:rPr>
          <w:rFonts w:ascii="Roboto Mono" w:eastAsia="Roboto Mono" w:hAnsi="Roboto Mono" w:cs="Roboto Mono"/>
          <w:b/>
          <w:color w:val="202124"/>
        </w:rPr>
        <w:lastRenderedPageBreak/>
        <w:t xml:space="preserve">  </w:t>
      </w:r>
      <w:r>
        <w:rPr>
          <w:rFonts w:ascii="Roboto Mono" w:eastAsia="Roboto Mono" w:hAnsi="Roboto Mono" w:cs="Roboto Mono"/>
          <w:b/>
          <w:color w:val="3367D6"/>
        </w:rPr>
        <w:t>lag</w:t>
      </w:r>
      <w:r>
        <w:rPr>
          <w:rFonts w:ascii="Roboto Mono" w:eastAsia="Roboto Mono" w:hAnsi="Roboto Mono" w:cs="Roboto Mono"/>
          <w:b/>
          <w:color w:val="37474F"/>
        </w:rPr>
        <w:t>(</w:t>
      </w:r>
      <w:r>
        <w:rPr>
          <w:rFonts w:ascii="Roboto Mono" w:eastAsia="Roboto Mono" w:hAnsi="Roboto Mono" w:cs="Roboto Mono"/>
          <w:b/>
          <w:color w:val="202124"/>
        </w:rPr>
        <w:t>sales</w:t>
      </w:r>
      <w:r>
        <w:rPr>
          <w:rFonts w:ascii="Roboto Mono" w:eastAsia="Roboto Mono" w:hAnsi="Roboto Mono" w:cs="Roboto Mono"/>
          <w:b/>
          <w:color w:val="37474F"/>
        </w:rPr>
        <w:t>)</w:t>
      </w:r>
      <w:r>
        <w:rPr>
          <w:rFonts w:ascii="Roboto Mono" w:eastAsia="Roboto Mono" w:hAnsi="Roboto Mono" w:cs="Roboto Mono"/>
          <w:b/>
          <w:color w:val="3367D6"/>
        </w:rPr>
        <w:t>OVER</w:t>
      </w:r>
      <w:r>
        <w:rPr>
          <w:rFonts w:ascii="Roboto Mono" w:eastAsia="Roboto Mono" w:hAnsi="Roboto Mono" w:cs="Roboto Mono"/>
          <w:b/>
          <w:color w:val="202124"/>
        </w:rPr>
        <w:t xml:space="preserve"> </w:t>
      </w:r>
      <w:r>
        <w:rPr>
          <w:rFonts w:ascii="Roboto Mono" w:eastAsia="Roboto Mono" w:hAnsi="Roboto Mono" w:cs="Roboto Mono"/>
          <w:b/>
          <w:color w:val="37474F"/>
        </w:rPr>
        <w:t>(</w:t>
      </w:r>
      <w:r>
        <w:rPr>
          <w:rFonts w:ascii="Roboto Mono" w:eastAsia="Roboto Mono" w:hAnsi="Roboto Mono" w:cs="Roboto Mono"/>
          <w:b/>
          <w:color w:val="3367D6"/>
        </w:rPr>
        <w:t>PARTITION</w:t>
      </w:r>
      <w:r>
        <w:rPr>
          <w:rFonts w:ascii="Roboto Mono" w:eastAsia="Roboto Mono" w:hAnsi="Roboto Mono" w:cs="Roboto Mono"/>
          <w:b/>
          <w:color w:val="202124"/>
        </w:rPr>
        <w:t xml:space="preserve"> </w:t>
      </w:r>
      <w:r>
        <w:rPr>
          <w:rFonts w:ascii="Roboto Mono" w:eastAsia="Roboto Mono" w:hAnsi="Roboto Mono" w:cs="Roboto Mono"/>
          <w:b/>
          <w:color w:val="3367D6"/>
        </w:rPr>
        <w:t>BY</w:t>
      </w:r>
      <w:r>
        <w:rPr>
          <w:rFonts w:ascii="Roboto Mono" w:eastAsia="Roboto Mono" w:hAnsi="Roboto Mono" w:cs="Roboto Mono"/>
          <w:b/>
          <w:color w:val="202124"/>
        </w:rPr>
        <w:t xml:space="preserve"> </w:t>
      </w:r>
      <w:proofErr w:type="spellStart"/>
      <w:r>
        <w:rPr>
          <w:rFonts w:ascii="Roboto Mono" w:eastAsia="Roboto Mono" w:hAnsi="Roboto Mono" w:cs="Roboto Mono"/>
          <w:b/>
          <w:color w:val="202124"/>
        </w:rPr>
        <w:t>household_key</w:t>
      </w:r>
      <w:proofErr w:type="spellEnd"/>
      <w:r>
        <w:rPr>
          <w:rFonts w:ascii="Roboto Mono" w:eastAsia="Roboto Mono" w:hAnsi="Roboto Mono" w:cs="Roboto Mono"/>
          <w:b/>
          <w:color w:val="202124"/>
        </w:rPr>
        <w:t xml:space="preserve"> </w:t>
      </w:r>
      <w:r>
        <w:rPr>
          <w:rFonts w:ascii="Roboto Mono" w:eastAsia="Roboto Mono" w:hAnsi="Roboto Mono" w:cs="Roboto Mono"/>
          <w:b/>
          <w:color w:val="3367D6"/>
        </w:rPr>
        <w:t>ORDER</w:t>
      </w:r>
      <w:r>
        <w:rPr>
          <w:rFonts w:ascii="Roboto Mono" w:eastAsia="Roboto Mono" w:hAnsi="Roboto Mono" w:cs="Roboto Mono"/>
          <w:b/>
          <w:color w:val="202124"/>
        </w:rPr>
        <w:t xml:space="preserve"> </w:t>
      </w:r>
      <w:r>
        <w:rPr>
          <w:rFonts w:ascii="Roboto Mono" w:eastAsia="Roboto Mono" w:hAnsi="Roboto Mono" w:cs="Roboto Mono"/>
          <w:b/>
          <w:color w:val="3367D6"/>
        </w:rPr>
        <w:t>BY</w:t>
      </w:r>
      <w:r>
        <w:rPr>
          <w:rFonts w:ascii="Roboto Mono" w:eastAsia="Roboto Mono" w:hAnsi="Roboto Mono" w:cs="Roboto Mono"/>
          <w:b/>
          <w:color w:val="202124"/>
        </w:rPr>
        <w:t xml:space="preserve"> </w:t>
      </w:r>
      <w:proofErr w:type="spellStart"/>
      <w:r>
        <w:rPr>
          <w:rFonts w:ascii="Roboto Mono" w:eastAsia="Roboto Mono" w:hAnsi="Roboto Mono" w:cs="Roboto Mono"/>
          <w:b/>
          <w:color w:val="202124"/>
        </w:rPr>
        <w:t>week_no</w:t>
      </w:r>
      <w:proofErr w:type="spellEnd"/>
      <w:r>
        <w:rPr>
          <w:rFonts w:ascii="Roboto Mono" w:eastAsia="Roboto Mono" w:hAnsi="Roboto Mono" w:cs="Roboto Mono"/>
          <w:b/>
          <w:color w:val="37474F"/>
        </w:rPr>
        <w:t>)</w:t>
      </w:r>
      <w:r>
        <w:rPr>
          <w:rFonts w:ascii="Roboto Mono" w:eastAsia="Roboto Mono" w:hAnsi="Roboto Mono" w:cs="Roboto Mono"/>
          <w:b/>
          <w:color w:val="202124"/>
        </w:rPr>
        <w:t xml:space="preserve"> </w:t>
      </w:r>
      <w:r>
        <w:rPr>
          <w:rFonts w:ascii="Roboto Mono" w:eastAsia="Roboto Mono" w:hAnsi="Roboto Mono" w:cs="Roboto Mono"/>
          <w:b/>
          <w:color w:val="3367D6"/>
        </w:rPr>
        <w:t>as</w:t>
      </w:r>
      <w:r>
        <w:rPr>
          <w:rFonts w:ascii="Roboto Mono" w:eastAsia="Roboto Mono" w:hAnsi="Roboto Mono" w:cs="Roboto Mono"/>
          <w:b/>
          <w:color w:val="202124"/>
        </w:rPr>
        <w:t xml:space="preserve"> </w:t>
      </w:r>
      <w:proofErr w:type="spellStart"/>
      <w:r>
        <w:rPr>
          <w:rFonts w:ascii="Roboto Mono" w:eastAsia="Roboto Mono" w:hAnsi="Roboto Mono" w:cs="Roboto Mono"/>
          <w:b/>
          <w:color w:val="202124"/>
        </w:rPr>
        <w:t>diff_spend</w:t>
      </w:r>
      <w:proofErr w:type="spellEnd"/>
      <w:r>
        <w:rPr>
          <w:rFonts w:ascii="Roboto Mono" w:eastAsia="Roboto Mono" w:hAnsi="Roboto Mono" w:cs="Roboto Mono"/>
          <w:b/>
          <w:color w:val="202124"/>
        </w:rPr>
        <w:t>,</w:t>
      </w:r>
    </w:p>
    <w:p w14:paraId="17104901" w14:textId="77777777" w:rsidR="00DB1CC5" w:rsidRDefault="00AB756A">
      <w:pPr>
        <w:shd w:val="clear" w:color="auto" w:fill="FFFFFE"/>
        <w:spacing w:line="320" w:lineRule="auto"/>
        <w:rPr>
          <w:rFonts w:ascii="Roboto Mono" w:eastAsia="Roboto Mono" w:hAnsi="Roboto Mono" w:cs="Roboto Mono"/>
          <w:b/>
          <w:color w:val="202124"/>
        </w:rPr>
      </w:pPr>
      <w:r>
        <w:rPr>
          <w:rFonts w:ascii="Roboto Mono" w:eastAsia="Roboto Mono" w:hAnsi="Roboto Mono" w:cs="Roboto Mono"/>
          <w:b/>
          <w:color w:val="202124"/>
        </w:rPr>
        <w:t xml:space="preserve">  </w:t>
      </w:r>
      <w:r>
        <w:rPr>
          <w:rFonts w:ascii="Roboto Mono" w:eastAsia="Roboto Mono" w:hAnsi="Roboto Mono" w:cs="Roboto Mono"/>
          <w:b/>
          <w:color w:val="3367D6"/>
        </w:rPr>
        <w:t>from</w:t>
      </w:r>
      <w:r>
        <w:rPr>
          <w:rFonts w:ascii="Roboto Mono" w:eastAsia="Roboto Mono" w:hAnsi="Roboto Mono" w:cs="Roboto Mono"/>
          <w:b/>
          <w:color w:val="202124"/>
        </w:rPr>
        <w:t xml:space="preserve"> </w:t>
      </w:r>
      <w:proofErr w:type="spellStart"/>
      <w:r>
        <w:rPr>
          <w:rFonts w:ascii="Roboto Mono" w:eastAsia="Roboto Mono" w:hAnsi="Roboto Mono" w:cs="Roboto Mono"/>
          <w:b/>
          <w:color w:val="202124"/>
        </w:rPr>
        <w:t>cte</w:t>
      </w:r>
      <w:proofErr w:type="spellEnd"/>
    </w:p>
    <w:p w14:paraId="17104902" w14:textId="77777777" w:rsidR="00DB1CC5" w:rsidRDefault="00AB756A">
      <w:pPr>
        <w:shd w:val="clear" w:color="auto" w:fill="FFFFFE"/>
        <w:spacing w:line="320" w:lineRule="auto"/>
        <w:rPr>
          <w:rFonts w:ascii="Roboto Mono" w:eastAsia="Roboto Mono" w:hAnsi="Roboto Mono" w:cs="Roboto Mono"/>
          <w:b/>
          <w:color w:val="202124"/>
          <w:sz w:val="24"/>
          <w:szCs w:val="24"/>
        </w:rPr>
      </w:pPr>
      <w:r>
        <w:rPr>
          <w:rFonts w:ascii="Roboto Mono" w:eastAsia="Roboto Mono" w:hAnsi="Roboto Mono" w:cs="Roboto Mono"/>
          <w:b/>
          <w:noProof/>
          <w:color w:val="202124"/>
          <w:sz w:val="24"/>
          <w:szCs w:val="24"/>
        </w:rPr>
        <w:drawing>
          <wp:inline distT="114300" distB="114300" distL="114300" distR="114300" wp14:anchorId="17104A03" wp14:editId="17104A04">
            <wp:extent cx="5943600" cy="3124200"/>
            <wp:effectExtent l="0" t="0" r="0" b="0"/>
            <wp:docPr id="6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943600" cy="3124200"/>
                    </a:xfrm>
                    <a:prstGeom prst="rect">
                      <a:avLst/>
                    </a:prstGeom>
                    <a:ln/>
                  </pic:spPr>
                </pic:pic>
              </a:graphicData>
            </a:graphic>
          </wp:inline>
        </w:drawing>
      </w:r>
    </w:p>
    <w:p w14:paraId="17104903" w14:textId="77777777" w:rsidR="00DB1CC5" w:rsidRDefault="00AB756A">
      <w:pPr>
        <w:numPr>
          <w:ilvl w:val="0"/>
          <w:numId w:val="18"/>
        </w:numPr>
        <w:shd w:val="clear" w:color="auto" w:fill="FFFFFE"/>
        <w:spacing w:line="320" w:lineRule="auto"/>
        <w:rPr>
          <w:rFonts w:ascii="Roboto Mono" w:eastAsia="Roboto Mono" w:hAnsi="Roboto Mono" w:cs="Roboto Mono"/>
          <w:b/>
          <w:color w:val="202124"/>
          <w:sz w:val="24"/>
          <w:szCs w:val="24"/>
        </w:rPr>
      </w:pPr>
      <w:r>
        <w:rPr>
          <w:rFonts w:ascii="Roboto Mono" w:eastAsia="Roboto Mono" w:hAnsi="Roboto Mono" w:cs="Roboto Mono"/>
          <w:b/>
          <w:color w:val="202124"/>
          <w:sz w:val="24"/>
          <w:szCs w:val="24"/>
        </w:rPr>
        <w:t>4.c. Find number of returning customers and percent of returning customers for all week</w:t>
      </w:r>
    </w:p>
    <w:p w14:paraId="17104904" w14:textId="77777777" w:rsidR="00DB1CC5" w:rsidRDefault="00AB756A">
      <w:pPr>
        <w:shd w:val="clear" w:color="auto" w:fill="FFFFFE"/>
        <w:spacing w:line="320" w:lineRule="auto"/>
        <w:ind w:left="720"/>
        <w:rPr>
          <w:rFonts w:ascii="Roboto Mono" w:eastAsia="Roboto Mono" w:hAnsi="Roboto Mono" w:cs="Roboto Mono"/>
          <w:b/>
          <w:color w:val="37474F"/>
          <w:sz w:val="20"/>
          <w:szCs w:val="20"/>
        </w:rPr>
      </w:pPr>
      <w:r>
        <w:rPr>
          <w:rFonts w:ascii="Roboto Mono" w:eastAsia="Roboto Mono" w:hAnsi="Roboto Mono" w:cs="Roboto Mono"/>
          <w:b/>
          <w:color w:val="3367D6"/>
          <w:sz w:val="20"/>
          <w:szCs w:val="20"/>
        </w:rPr>
        <w:t>with</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cte</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as</w:t>
      </w:r>
      <w:r>
        <w:rPr>
          <w:rFonts w:ascii="Roboto Mono" w:eastAsia="Roboto Mono" w:hAnsi="Roboto Mono" w:cs="Roboto Mono"/>
          <w:b/>
          <w:color w:val="37474F"/>
          <w:sz w:val="20"/>
          <w:szCs w:val="20"/>
        </w:rPr>
        <w:t>(</w:t>
      </w:r>
    </w:p>
    <w:p w14:paraId="17104905" w14:textId="77777777" w:rsidR="00DB1CC5" w:rsidRDefault="00AB756A">
      <w:pPr>
        <w:shd w:val="clear" w:color="auto" w:fill="FFFFFE"/>
        <w:spacing w:line="320" w:lineRule="auto"/>
        <w:ind w:left="720"/>
        <w:rPr>
          <w:rFonts w:ascii="Roboto Mono" w:eastAsia="Roboto Mono" w:hAnsi="Roboto Mono" w:cs="Roboto Mono"/>
          <w:b/>
          <w:color w:val="3367D6"/>
          <w:sz w:val="20"/>
          <w:szCs w:val="20"/>
        </w:rPr>
      </w:pPr>
      <w:r>
        <w:rPr>
          <w:rFonts w:ascii="Roboto Mono" w:eastAsia="Roboto Mono" w:hAnsi="Roboto Mono" w:cs="Roboto Mono"/>
          <w:b/>
          <w:color w:val="3367D6"/>
          <w:sz w:val="20"/>
          <w:szCs w:val="20"/>
        </w:rPr>
        <w:t>select</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b.week_no</w:t>
      </w:r>
      <w:proofErr w:type="spellEnd"/>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a.household_key</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CASE</w:t>
      </w:r>
    </w:p>
    <w:p w14:paraId="17104906" w14:textId="77777777" w:rsidR="00DB1CC5" w:rsidRDefault="00AB756A">
      <w:pPr>
        <w:shd w:val="clear" w:color="auto" w:fill="FFFFFE"/>
        <w:spacing w:line="320" w:lineRule="auto"/>
        <w:ind w:left="720"/>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when</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min</w:t>
      </w:r>
      <w:r>
        <w:rPr>
          <w:rFonts w:ascii="Roboto Mono" w:eastAsia="Roboto Mono" w:hAnsi="Roboto Mono" w:cs="Roboto Mono"/>
          <w:b/>
          <w:color w:val="37474F"/>
          <w:sz w:val="20"/>
          <w:szCs w:val="20"/>
        </w:rPr>
        <w:t>(</w:t>
      </w:r>
      <w:proofErr w:type="spellStart"/>
      <w:r>
        <w:rPr>
          <w:rFonts w:ascii="Roboto Mono" w:eastAsia="Roboto Mono" w:hAnsi="Roboto Mono" w:cs="Roboto Mono"/>
          <w:b/>
          <w:color w:val="202124"/>
          <w:sz w:val="20"/>
          <w:szCs w:val="20"/>
        </w:rPr>
        <w:t>a.week_no</w:t>
      </w:r>
      <w:proofErr w:type="spellEnd"/>
      <w:r>
        <w:rPr>
          <w:rFonts w:ascii="Roboto Mono" w:eastAsia="Roboto Mono" w:hAnsi="Roboto Mono" w:cs="Roboto Mono"/>
          <w:b/>
          <w:color w:val="37474F"/>
          <w:sz w:val="20"/>
          <w:szCs w:val="20"/>
        </w:rPr>
        <w:t>)&lt;</w:t>
      </w:r>
      <w:proofErr w:type="spellStart"/>
      <w:r>
        <w:rPr>
          <w:rFonts w:ascii="Roboto Mono" w:eastAsia="Roboto Mono" w:hAnsi="Roboto Mono" w:cs="Roboto Mono"/>
          <w:b/>
          <w:color w:val="202124"/>
          <w:sz w:val="20"/>
          <w:szCs w:val="20"/>
        </w:rPr>
        <w:t>b.week_no</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then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1</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else</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0</w:t>
      </w:r>
    </w:p>
    <w:p w14:paraId="17104907" w14:textId="77777777" w:rsidR="00DB1CC5" w:rsidRDefault="00AB756A">
      <w:pPr>
        <w:shd w:val="clear" w:color="auto" w:fill="FFFFFE"/>
        <w:spacing w:line="320" w:lineRule="auto"/>
        <w:ind w:left="720"/>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end</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as</w:t>
      </w:r>
      <w:r>
        <w:rPr>
          <w:rFonts w:ascii="Roboto Mono" w:eastAsia="Roboto Mono" w:hAnsi="Roboto Mono" w:cs="Roboto Mono"/>
          <w:b/>
          <w:color w:val="202124"/>
          <w:sz w:val="20"/>
          <w:szCs w:val="20"/>
        </w:rPr>
        <w:t xml:space="preserve"> decider</w:t>
      </w:r>
    </w:p>
    <w:p w14:paraId="17104908" w14:textId="77777777" w:rsidR="00DB1CC5" w:rsidRDefault="00AB756A">
      <w:pPr>
        <w:shd w:val="clear" w:color="auto" w:fill="FFFFFE"/>
        <w:spacing w:line="320" w:lineRule="auto"/>
        <w:ind w:left="720"/>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from</w:t>
      </w:r>
      <w:r>
        <w:rPr>
          <w:rFonts w:ascii="Roboto Mono" w:eastAsia="Roboto Mono" w:hAnsi="Roboto Mono" w:cs="Roboto Mono"/>
          <w:b/>
          <w:color w:val="202124"/>
          <w:sz w:val="20"/>
          <w:szCs w:val="20"/>
        </w:rPr>
        <w:t xml:space="preserve"> </w:t>
      </w:r>
      <w:r>
        <w:rPr>
          <w:rFonts w:ascii="Roboto Mono" w:eastAsia="Roboto Mono" w:hAnsi="Roboto Mono" w:cs="Roboto Mono"/>
          <w:b/>
          <w:color w:val="0D904F"/>
          <w:sz w:val="20"/>
          <w:szCs w:val="20"/>
        </w:rPr>
        <w:t>`</w:t>
      </w:r>
      <w:proofErr w:type="spellStart"/>
      <w:r>
        <w:rPr>
          <w:rFonts w:ascii="Roboto Mono" w:eastAsia="Roboto Mono" w:hAnsi="Roboto Mono" w:cs="Roboto Mono"/>
          <w:b/>
          <w:color w:val="0D904F"/>
          <w:sz w:val="20"/>
          <w:szCs w:val="20"/>
        </w:rPr>
        <w:t>dunnhumbysql.complete.transaction_data</w:t>
      </w:r>
      <w:proofErr w:type="spellEnd"/>
      <w:r>
        <w:rPr>
          <w:rFonts w:ascii="Roboto Mono" w:eastAsia="Roboto Mono" w:hAnsi="Roboto Mono" w:cs="Roboto Mono"/>
          <w:b/>
          <w:color w:val="0D904F"/>
          <w:sz w:val="20"/>
          <w:szCs w:val="20"/>
        </w:rPr>
        <w:t>`</w:t>
      </w:r>
      <w:r>
        <w:rPr>
          <w:rFonts w:ascii="Roboto Mono" w:eastAsia="Roboto Mono" w:hAnsi="Roboto Mono" w:cs="Roboto Mono"/>
          <w:b/>
          <w:color w:val="202124"/>
          <w:sz w:val="20"/>
          <w:szCs w:val="20"/>
        </w:rPr>
        <w:t xml:space="preserve"> a</w:t>
      </w:r>
    </w:p>
    <w:p w14:paraId="17104909" w14:textId="77777777" w:rsidR="00DB1CC5" w:rsidRDefault="00AB756A">
      <w:pPr>
        <w:shd w:val="clear" w:color="auto" w:fill="FFFFFE"/>
        <w:spacing w:line="320" w:lineRule="auto"/>
        <w:ind w:left="720"/>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left</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join</w:t>
      </w:r>
      <w:r>
        <w:rPr>
          <w:rFonts w:ascii="Roboto Mono" w:eastAsia="Roboto Mono" w:hAnsi="Roboto Mono" w:cs="Roboto Mono"/>
          <w:b/>
          <w:color w:val="202124"/>
          <w:sz w:val="20"/>
          <w:szCs w:val="20"/>
        </w:rPr>
        <w:t xml:space="preserve">  </w:t>
      </w:r>
      <w:r>
        <w:rPr>
          <w:rFonts w:ascii="Roboto Mono" w:eastAsia="Roboto Mono" w:hAnsi="Roboto Mono" w:cs="Roboto Mono"/>
          <w:b/>
          <w:color w:val="0D904F"/>
          <w:sz w:val="20"/>
          <w:szCs w:val="20"/>
        </w:rPr>
        <w:t>`</w:t>
      </w:r>
      <w:proofErr w:type="spellStart"/>
      <w:r>
        <w:rPr>
          <w:rFonts w:ascii="Roboto Mono" w:eastAsia="Roboto Mono" w:hAnsi="Roboto Mono" w:cs="Roboto Mono"/>
          <w:b/>
          <w:color w:val="0D904F"/>
          <w:sz w:val="20"/>
          <w:szCs w:val="20"/>
        </w:rPr>
        <w:t>dunnhumbysql.complete.transaction_data</w:t>
      </w:r>
      <w:proofErr w:type="spellEnd"/>
      <w:r>
        <w:rPr>
          <w:rFonts w:ascii="Roboto Mono" w:eastAsia="Roboto Mono" w:hAnsi="Roboto Mono" w:cs="Roboto Mono"/>
          <w:b/>
          <w:color w:val="0D904F"/>
          <w:sz w:val="20"/>
          <w:szCs w:val="20"/>
        </w:rPr>
        <w:t>`</w:t>
      </w:r>
      <w:r>
        <w:rPr>
          <w:rFonts w:ascii="Roboto Mono" w:eastAsia="Roboto Mono" w:hAnsi="Roboto Mono" w:cs="Roboto Mono"/>
          <w:b/>
          <w:color w:val="202124"/>
          <w:sz w:val="20"/>
          <w:szCs w:val="20"/>
        </w:rPr>
        <w:t xml:space="preserve">   b</w:t>
      </w:r>
    </w:p>
    <w:p w14:paraId="1710490A" w14:textId="77777777" w:rsidR="00DB1CC5" w:rsidRDefault="00AB756A">
      <w:pPr>
        <w:shd w:val="clear" w:color="auto" w:fill="FFFFFE"/>
        <w:spacing w:line="320" w:lineRule="auto"/>
        <w:ind w:left="720"/>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on</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a.</w:t>
      </w:r>
      <w:r>
        <w:rPr>
          <w:rFonts w:ascii="Roboto Mono" w:eastAsia="Roboto Mono" w:hAnsi="Roboto Mono" w:cs="Roboto Mono"/>
          <w:b/>
          <w:color w:val="800000"/>
          <w:sz w:val="20"/>
          <w:szCs w:val="20"/>
        </w:rPr>
        <w:t>household_key</w:t>
      </w:r>
      <w:proofErr w:type="spellEnd"/>
      <w:r>
        <w:rPr>
          <w:rFonts w:ascii="Roboto Mono" w:eastAsia="Roboto Mono" w:hAnsi="Roboto Mono" w:cs="Roboto Mono"/>
          <w:b/>
          <w:color w:val="202124"/>
          <w:sz w:val="20"/>
          <w:szCs w:val="20"/>
        </w:rPr>
        <w:t>=</w:t>
      </w:r>
      <w:proofErr w:type="spellStart"/>
      <w:r>
        <w:rPr>
          <w:rFonts w:ascii="Roboto Mono" w:eastAsia="Roboto Mono" w:hAnsi="Roboto Mono" w:cs="Roboto Mono"/>
          <w:b/>
          <w:color w:val="202124"/>
          <w:sz w:val="20"/>
          <w:szCs w:val="20"/>
        </w:rPr>
        <w:t>b.household_key</w:t>
      </w:r>
      <w:proofErr w:type="spellEnd"/>
    </w:p>
    <w:p w14:paraId="1710490B" w14:textId="77777777" w:rsidR="00DB1CC5" w:rsidRDefault="00AB756A">
      <w:pPr>
        <w:shd w:val="clear" w:color="auto" w:fill="FFFFFE"/>
        <w:spacing w:line="320" w:lineRule="auto"/>
        <w:ind w:left="720"/>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group</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by</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b.week_no</w:t>
      </w:r>
      <w:proofErr w:type="spellEnd"/>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a.household_key</w:t>
      </w:r>
      <w:proofErr w:type="spellEnd"/>
    </w:p>
    <w:p w14:paraId="1710490C" w14:textId="77777777" w:rsidR="00DB1CC5" w:rsidRDefault="00AB756A">
      <w:pPr>
        <w:shd w:val="clear" w:color="auto" w:fill="FFFFFE"/>
        <w:spacing w:line="320" w:lineRule="auto"/>
        <w:ind w:left="720"/>
        <w:rPr>
          <w:rFonts w:ascii="Roboto Mono" w:eastAsia="Roboto Mono" w:hAnsi="Roboto Mono" w:cs="Roboto Mono"/>
          <w:b/>
          <w:color w:val="202124"/>
          <w:sz w:val="20"/>
          <w:szCs w:val="20"/>
        </w:rPr>
      </w:pP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select</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week_no,</w:t>
      </w:r>
      <w:r>
        <w:rPr>
          <w:rFonts w:ascii="Roboto Mono" w:eastAsia="Roboto Mono" w:hAnsi="Roboto Mono" w:cs="Roboto Mono"/>
          <w:b/>
          <w:color w:val="3367D6"/>
          <w:sz w:val="20"/>
          <w:szCs w:val="20"/>
        </w:rPr>
        <w:t>sum</w:t>
      </w:r>
      <w:proofErr w:type="spellEnd"/>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decider</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as</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returning_cust</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count</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decider</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as</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total_cust</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7474F"/>
          <w:sz w:val="20"/>
          <w:szCs w:val="20"/>
        </w:rPr>
        <w:t>(</w:t>
      </w:r>
      <w:r>
        <w:rPr>
          <w:rFonts w:ascii="Roboto Mono" w:eastAsia="Roboto Mono" w:hAnsi="Roboto Mono" w:cs="Roboto Mono"/>
          <w:b/>
          <w:color w:val="3367D6"/>
          <w:sz w:val="20"/>
          <w:szCs w:val="20"/>
        </w:rPr>
        <w:t>sum</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decider</w:t>
      </w:r>
      <w:r>
        <w:rPr>
          <w:rFonts w:ascii="Roboto Mono" w:eastAsia="Roboto Mono" w:hAnsi="Roboto Mono" w:cs="Roboto Mono"/>
          <w:b/>
          <w:color w:val="37474F"/>
          <w:sz w:val="20"/>
          <w:szCs w:val="20"/>
        </w:rPr>
        <w:t>)/</w:t>
      </w:r>
      <w:r>
        <w:rPr>
          <w:rFonts w:ascii="Roboto Mono" w:eastAsia="Roboto Mono" w:hAnsi="Roboto Mono" w:cs="Roboto Mono"/>
          <w:b/>
          <w:color w:val="3367D6"/>
          <w:sz w:val="20"/>
          <w:szCs w:val="20"/>
        </w:rPr>
        <w:t>count</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decider</w:t>
      </w:r>
      <w:r>
        <w:rPr>
          <w:rFonts w:ascii="Roboto Mono" w:eastAsia="Roboto Mono" w:hAnsi="Roboto Mono" w:cs="Roboto Mono"/>
          <w:b/>
          <w:color w:val="37474F"/>
          <w:sz w:val="20"/>
          <w:szCs w:val="20"/>
        </w:rPr>
        <w:t>))*</w:t>
      </w:r>
      <w:r>
        <w:rPr>
          <w:rFonts w:ascii="Roboto Mono" w:eastAsia="Roboto Mono" w:hAnsi="Roboto Mono" w:cs="Roboto Mono"/>
          <w:b/>
          <w:color w:val="F4511E"/>
          <w:sz w:val="20"/>
          <w:szCs w:val="20"/>
        </w:rPr>
        <w:t>100</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as</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percent_return</w:t>
      </w:r>
      <w:proofErr w:type="spellEnd"/>
    </w:p>
    <w:p w14:paraId="1710490D" w14:textId="77777777" w:rsidR="00DB1CC5" w:rsidRDefault="00AB756A">
      <w:pPr>
        <w:shd w:val="clear" w:color="auto" w:fill="FFFFFE"/>
        <w:spacing w:line="320" w:lineRule="auto"/>
        <w:ind w:left="720"/>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from</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cte</w:t>
      </w:r>
      <w:proofErr w:type="spellEnd"/>
    </w:p>
    <w:p w14:paraId="1710490E" w14:textId="77777777" w:rsidR="00DB1CC5" w:rsidRDefault="00AB756A">
      <w:pPr>
        <w:shd w:val="clear" w:color="auto" w:fill="FFFFFE"/>
        <w:spacing w:line="320" w:lineRule="auto"/>
        <w:ind w:left="720"/>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group</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by</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1</w:t>
      </w:r>
    </w:p>
    <w:p w14:paraId="1710490F" w14:textId="77777777" w:rsidR="00DB1CC5" w:rsidRDefault="00AB756A">
      <w:pPr>
        <w:shd w:val="clear" w:color="auto" w:fill="FFFFFE"/>
        <w:spacing w:line="320" w:lineRule="auto"/>
        <w:ind w:left="720"/>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order</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by</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1</w:t>
      </w:r>
    </w:p>
    <w:p w14:paraId="17104910" w14:textId="77777777" w:rsidR="00DB1CC5" w:rsidRDefault="00DB1CC5">
      <w:pPr>
        <w:shd w:val="clear" w:color="auto" w:fill="FFFFFE"/>
        <w:spacing w:line="320" w:lineRule="auto"/>
        <w:ind w:left="720"/>
        <w:rPr>
          <w:rFonts w:ascii="Roboto Mono" w:eastAsia="Roboto Mono" w:hAnsi="Roboto Mono" w:cs="Roboto Mono"/>
          <w:b/>
          <w:color w:val="202124"/>
          <w:sz w:val="24"/>
          <w:szCs w:val="24"/>
        </w:rPr>
      </w:pPr>
    </w:p>
    <w:p w14:paraId="17104911" w14:textId="77777777" w:rsidR="00DB1CC5" w:rsidRDefault="00AB756A">
      <w:pPr>
        <w:shd w:val="clear" w:color="auto" w:fill="FFFFFE"/>
        <w:spacing w:line="320" w:lineRule="auto"/>
        <w:ind w:left="720"/>
        <w:rPr>
          <w:rFonts w:ascii="Roboto Mono" w:eastAsia="Roboto Mono" w:hAnsi="Roboto Mono" w:cs="Roboto Mono"/>
          <w:b/>
          <w:color w:val="202124"/>
          <w:sz w:val="24"/>
          <w:szCs w:val="24"/>
        </w:rPr>
      </w:pPr>
      <w:r>
        <w:rPr>
          <w:rFonts w:ascii="Roboto Mono" w:eastAsia="Roboto Mono" w:hAnsi="Roboto Mono" w:cs="Roboto Mono"/>
          <w:b/>
          <w:noProof/>
          <w:color w:val="202124"/>
          <w:sz w:val="24"/>
          <w:szCs w:val="24"/>
        </w:rPr>
        <w:lastRenderedPageBreak/>
        <w:drawing>
          <wp:inline distT="114300" distB="114300" distL="114300" distR="114300" wp14:anchorId="17104A05" wp14:editId="17104A06">
            <wp:extent cx="5305425" cy="3552825"/>
            <wp:effectExtent l="0" t="0" r="0" b="0"/>
            <wp:docPr id="6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5305425" cy="3552825"/>
                    </a:xfrm>
                    <a:prstGeom prst="rect">
                      <a:avLst/>
                    </a:prstGeom>
                    <a:ln/>
                  </pic:spPr>
                </pic:pic>
              </a:graphicData>
            </a:graphic>
          </wp:inline>
        </w:drawing>
      </w:r>
    </w:p>
    <w:p w14:paraId="17104912" w14:textId="77777777" w:rsidR="00DB1CC5" w:rsidRDefault="00DB1CC5">
      <w:pPr>
        <w:shd w:val="clear" w:color="auto" w:fill="FFFFFE"/>
        <w:spacing w:line="320" w:lineRule="auto"/>
        <w:rPr>
          <w:rFonts w:ascii="Roboto Mono" w:eastAsia="Roboto Mono" w:hAnsi="Roboto Mono" w:cs="Roboto Mono"/>
          <w:b/>
          <w:color w:val="202124"/>
          <w:sz w:val="24"/>
          <w:szCs w:val="24"/>
        </w:rPr>
      </w:pPr>
    </w:p>
    <w:p w14:paraId="17104913" w14:textId="77777777" w:rsidR="00DB1CC5" w:rsidRDefault="00AB756A">
      <w:pPr>
        <w:numPr>
          <w:ilvl w:val="0"/>
          <w:numId w:val="11"/>
        </w:numPr>
        <w:shd w:val="clear" w:color="auto" w:fill="FFFFFE"/>
        <w:spacing w:line="320" w:lineRule="auto"/>
        <w:rPr>
          <w:rFonts w:ascii="Roboto Mono" w:eastAsia="Roboto Mono" w:hAnsi="Roboto Mono" w:cs="Roboto Mono"/>
          <w:b/>
          <w:color w:val="202124"/>
          <w:sz w:val="24"/>
          <w:szCs w:val="24"/>
        </w:rPr>
      </w:pPr>
      <w:r>
        <w:rPr>
          <w:rFonts w:ascii="Roboto Mono" w:eastAsia="Roboto Mono" w:hAnsi="Roboto Mono" w:cs="Roboto Mono"/>
          <w:b/>
          <w:color w:val="202124"/>
          <w:sz w:val="24"/>
          <w:szCs w:val="24"/>
        </w:rPr>
        <w:t>4.d. Quarterly analysis: sales comparison over quarters</w:t>
      </w:r>
    </w:p>
    <w:p w14:paraId="17104914" w14:textId="77777777" w:rsidR="00DB1CC5" w:rsidRDefault="00AB756A">
      <w:pPr>
        <w:shd w:val="clear" w:color="auto" w:fill="FFFFFE"/>
        <w:spacing w:line="320" w:lineRule="auto"/>
        <w:rPr>
          <w:rFonts w:ascii="Roboto Mono" w:eastAsia="Roboto Mono" w:hAnsi="Roboto Mono" w:cs="Roboto Mono"/>
          <w:b/>
          <w:color w:val="37474F"/>
          <w:sz w:val="20"/>
          <w:szCs w:val="20"/>
        </w:rPr>
      </w:pPr>
      <w:r>
        <w:rPr>
          <w:rFonts w:ascii="Roboto Mono" w:eastAsia="Roboto Mono" w:hAnsi="Roboto Mono" w:cs="Roboto Mono"/>
          <w:b/>
          <w:color w:val="3367D6"/>
          <w:sz w:val="20"/>
          <w:szCs w:val="20"/>
        </w:rPr>
        <w:t>with</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cte</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as</w:t>
      </w:r>
      <w:r>
        <w:rPr>
          <w:rFonts w:ascii="Roboto Mono" w:eastAsia="Roboto Mono" w:hAnsi="Roboto Mono" w:cs="Roboto Mono"/>
          <w:b/>
          <w:color w:val="37474F"/>
          <w:sz w:val="20"/>
          <w:szCs w:val="20"/>
        </w:rPr>
        <w:t>(</w:t>
      </w:r>
    </w:p>
    <w:p w14:paraId="17104915" w14:textId="77777777" w:rsidR="00DB1CC5" w:rsidRDefault="00AB756A">
      <w:pPr>
        <w:shd w:val="clear" w:color="auto" w:fill="FFFFFE"/>
        <w:spacing w:line="32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select</w:t>
      </w:r>
      <w:r>
        <w:rPr>
          <w:rFonts w:ascii="Roboto Mono" w:eastAsia="Roboto Mono" w:hAnsi="Roboto Mono" w:cs="Roboto Mono"/>
          <w:b/>
          <w:color w:val="202124"/>
          <w:sz w:val="20"/>
          <w:szCs w:val="20"/>
        </w:rPr>
        <w:t xml:space="preserve"> </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w:t>
      </w:r>
    </w:p>
    <w:p w14:paraId="17104916" w14:textId="77777777" w:rsidR="00DB1CC5" w:rsidRDefault="00AB756A">
      <w:pPr>
        <w:shd w:val="clear" w:color="auto" w:fill="FFFFFE"/>
        <w:spacing w:line="320" w:lineRule="auto"/>
        <w:rPr>
          <w:rFonts w:ascii="Roboto Mono" w:eastAsia="Roboto Mono" w:hAnsi="Roboto Mono" w:cs="Roboto Mono"/>
          <w:b/>
          <w:color w:val="3367D6"/>
          <w:sz w:val="20"/>
          <w:szCs w:val="20"/>
        </w:rPr>
      </w:pPr>
      <w:r>
        <w:rPr>
          <w:rFonts w:ascii="Roboto Mono" w:eastAsia="Roboto Mono" w:hAnsi="Roboto Mono" w:cs="Roboto Mono"/>
          <w:b/>
          <w:color w:val="3367D6"/>
          <w:sz w:val="20"/>
          <w:szCs w:val="20"/>
        </w:rPr>
        <w:t>case</w:t>
      </w:r>
    </w:p>
    <w:p w14:paraId="17104917" w14:textId="77777777" w:rsidR="00DB1CC5" w:rsidRDefault="00AB756A">
      <w:pPr>
        <w:shd w:val="clear" w:color="auto" w:fill="FFFFFE"/>
        <w:spacing w:line="32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when</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week_no</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between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0</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and</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12</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then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1</w:t>
      </w:r>
    </w:p>
    <w:p w14:paraId="17104918" w14:textId="77777777" w:rsidR="00DB1CC5" w:rsidRDefault="00AB756A">
      <w:pPr>
        <w:shd w:val="clear" w:color="auto" w:fill="FFFFFE"/>
        <w:spacing w:line="32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when</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week_no</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between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13</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and</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25</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then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2</w:t>
      </w:r>
    </w:p>
    <w:p w14:paraId="17104919" w14:textId="77777777" w:rsidR="00DB1CC5" w:rsidRDefault="00AB756A">
      <w:pPr>
        <w:shd w:val="clear" w:color="auto" w:fill="FFFFFE"/>
        <w:spacing w:line="32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when</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week_no</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between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26</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and</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38</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then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3</w:t>
      </w:r>
    </w:p>
    <w:p w14:paraId="1710491A" w14:textId="77777777" w:rsidR="00DB1CC5" w:rsidRDefault="00AB756A">
      <w:pPr>
        <w:shd w:val="clear" w:color="auto" w:fill="FFFFFE"/>
        <w:spacing w:line="32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when</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week_no</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between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39</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and</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51</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then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4</w:t>
      </w:r>
    </w:p>
    <w:p w14:paraId="1710491B" w14:textId="77777777" w:rsidR="00DB1CC5" w:rsidRDefault="00AB756A">
      <w:pPr>
        <w:shd w:val="clear" w:color="auto" w:fill="FFFFFE"/>
        <w:spacing w:line="32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when</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week_no</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between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52</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and</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64</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then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5</w:t>
      </w:r>
    </w:p>
    <w:p w14:paraId="1710491C" w14:textId="77777777" w:rsidR="00DB1CC5" w:rsidRDefault="00AB756A">
      <w:pPr>
        <w:shd w:val="clear" w:color="auto" w:fill="FFFFFE"/>
        <w:spacing w:line="32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when</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week_no</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between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65</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and</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77</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then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6</w:t>
      </w:r>
    </w:p>
    <w:p w14:paraId="1710491D" w14:textId="77777777" w:rsidR="00DB1CC5" w:rsidRDefault="00AB756A">
      <w:pPr>
        <w:shd w:val="clear" w:color="auto" w:fill="FFFFFE"/>
        <w:spacing w:line="32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when</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week_no</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between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78</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and</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90</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then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7</w:t>
      </w:r>
    </w:p>
    <w:p w14:paraId="1710491E" w14:textId="77777777" w:rsidR="00DB1CC5" w:rsidRDefault="00AB756A">
      <w:pPr>
        <w:shd w:val="clear" w:color="auto" w:fill="FFFFFE"/>
        <w:spacing w:line="32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when</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week_no</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between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91</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and</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102</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then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8</w:t>
      </w:r>
    </w:p>
    <w:p w14:paraId="1710491F" w14:textId="77777777" w:rsidR="00DB1CC5" w:rsidRDefault="00AB756A">
      <w:pPr>
        <w:shd w:val="clear" w:color="auto" w:fill="FFFFFE"/>
        <w:spacing w:line="32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end</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as</w:t>
      </w:r>
      <w:r>
        <w:rPr>
          <w:rFonts w:ascii="Roboto Mono" w:eastAsia="Roboto Mono" w:hAnsi="Roboto Mono" w:cs="Roboto Mono"/>
          <w:b/>
          <w:color w:val="202124"/>
          <w:sz w:val="20"/>
          <w:szCs w:val="20"/>
        </w:rPr>
        <w:t xml:space="preserve"> quarter</w:t>
      </w:r>
    </w:p>
    <w:p w14:paraId="17104920" w14:textId="77777777" w:rsidR="00DB1CC5" w:rsidRDefault="00AB756A">
      <w:pPr>
        <w:shd w:val="clear" w:color="auto" w:fill="FFFFFE"/>
        <w:spacing w:line="32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from</w:t>
      </w:r>
      <w:r>
        <w:rPr>
          <w:rFonts w:ascii="Roboto Mono" w:eastAsia="Roboto Mono" w:hAnsi="Roboto Mono" w:cs="Roboto Mono"/>
          <w:b/>
          <w:color w:val="202124"/>
          <w:sz w:val="20"/>
          <w:szCs w:val="20"/>
        </w:rPr>
        <w:t xml:space="preserve"> </w:t>
      </w:r>
      <w:r>
        <w:rPr>
          <w:rFonts w:ascii="Roboto Mono" w:eastAsia="Roboto Mono" w:hAnsi="Roboto Mono" w:cs="Roboto Mono"/>
          <w:b/>
          <w:color w:val="0D904F"/>
          <w:sz w:val="20"/>
          <w:szCs w:val="20"/>
        </w:rPr>
        <w:t>`</w:t>
      </w:r>
      <w:proofErr w:type="spellStart"/>
      <w:r>
        <w:rPr>
          <w:rFonts w:ascii="Roboto Mono" w:eastAsia="Roboto Mono" w:hAnsi="Roboto Mono" w:cs="Roboto Mono"/>
          <w:b/>
          <w:color w:val="0D904F"/>
          <w:sz w:val="20"/>
          <w:szCs w:val="20"/>
        </w:rPr>
        <w:t>dunnhumbysql.complete.transaction_data</w:t>
      </w:r>
      <w:proofErr w:type="spellEnd"/>
      <w:r>
        <w:rPr>
          <w:rFonts w:ascii="Roboto Mono" w:eastAsia="Roboto Mono" w:hAnsi="Roboto Mono" w:cs="Roboto Mono"/>
          <w:b/>
          <w:color w:val="0D904F"/>
          <w:sz w:val="20"/>
          <w:szCs w:val="20"/>
        </w:rPr>
        <w:t>`</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 xml:space="preserve"> </w:t>
      </w:r>
    </w:p>
    <w:p w14:paraId="17104921" w14:textId="77777777" w:rsidR="00DB1CC5" w:rsidRDefault="00AB756A">
      <w:pPr>
        <w:shd w:val="clear" w:color="auto" w:fill="FFFFFE"/>
        <w:spacing w:line="32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select</w:t>
      </w:r>
      <w:r>
        <w:rPr>
          <w:rFonts w:ascii="Roboto Mono" w:eastAsia="Roboto Mono" w:hAnsi="Roboto Mono" w:cs="Roboto Mono"/>
          <w:b/>
          <w:color w:val="202124"/>
          <w:sz w:val="20"/>
          <w:szCs w:val="20"/>
        </w:rPr>
        <w:t xml:space="preserve"> quarter, </w:t>
      </w:r>
      <w:r>
        <w:rPr>
          <w:rFonts w:ascii="Roboto Mono" w:eastAsia="Roboto Mono" w:hAnsi="Roboto Mono" w:cs="Roboto Mono"/>
          <w:b/>
          <w:color w:val="3367D6"/>
          <w:sz w:val="20"/>
          <w:szCs w:val="20"/>
        </w:rPr>
        <w:t>sum</w:t>
      </w:r>
      <w:r>
        <w:rPr>
          <w:rFonts w:ascii="Roboto Mono" w:eastAsia="Roboto Mono" w:hAnsi="Roboto Mono" w:cs="Roboto Mono"/>
          <w:b/>
          <w:color w:val="37474F"/>
          <w:sz w:val="20"/>
          <w:szCs w:val="20"/>
        </w:rPr>
        <w:t>(</w:t>
      </w:r>
      <w:proofErr w:type="spellStart"/>
      <w:r>
        <w:rPr>
          <w:rFonts w:ascii="Roboto Mono" w:eastAsia="Roboto Mono" w:hAnsi="Roboto Mono" w:cs="Roboto Mono"/>
          <w:b/>
          <w:color w:val="202124"/>
          <w:sz w:val="20"/>
          <w:szCs w:val="20"/>
        </w:rPr>
        <w:t>sales_value</w:t>
      </w:r>
      <w:proofErr w:type="spellEnd"/>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as</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tot_sale</w:t>
      </w:r>
      <w:proofErr w:type="spellEnd"/>
      <w:r>
        <w:rPr>
          <w:rFonts w:ascii="Roboto Mono" w:eastAsia="Roboto Mono" w:hAnsi="Roboto Mono" w:cs="Roboto Mono"/>
          <w:b/>
          <w:color w:val="202124"/>
          <w:sz w:val="20"/>
          <w:szCs w:val="20"/>
        </w:rPr>
        <w:t xml:space="preserve"> </w:t>
      </w:r>
    </w:p>
    <w:p w14:paraId="17104922" w14:textId="77777777" w:rsidR="00DB1CC5" w:rsidRDefault="00AB756A">
      <w:pPr>
        <w:shd w:val="clear" w:color="auto" w:fill="FFFFFE"/>
        <w:spacing w:line="32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from</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cte</w:t>
      </w:r>
      <w:proofErr w:type="spellEnd"/>
    </w:p>
    <w:p w14:paraId="17104923" w14:textId="77777777" w:rsidR="00DB1CC5" w:rsidRDefault="00AB756A">
      <w:pPr>
        <w:shd w:val="clear" w:color="auto" w:fill="FFFFFE"/>
        <w:spacing w:line="32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group</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by</w:t>
      </w:r>
      <w:r>
        <w:rPr>
          <w:rFonts w:ascii="Roboto Mono" w:eastAsia="Roboto Mono" w:hAnsi="Roboto Mono" w:cs="Roboto Mono"/>
          <w:b/>
          <w:color w:val="202124"/>
          <w:sz w:val="20"/>
          <w:szCs w:val="20"/>
        </w:rPr>
        <w:t xml:space="preserve"> quarter</w:t>
      </w:r>
    </w:p>
    <w:p w14:paraId="17104924" w14:textId="77777777" w:rsidR="00DB1CC5" w:rsidRDefault="00AB756A">
      <w:pPr>
        <w:shd w:val="clear" w:color="auto" w:fill="FFFFFE"/>
        <w:spacing w:line="320" w:lineRule="auto"/>
        <w:rPr>
          <w:rFonts w:ascii="Roboto Mono" w:eastAsia="Roboto Mono" w:hAnsi="Roboto Mono" w:cs="Roboto Mono"/>
          <w:b/>
          <w:color w:val="202124"/>
          <w:sz w:val="24"/>
          <w:szCs w:val="24"/>
        </w:rPr>
      </w:pPr>
      <w:r>
        <w:rPr>
          <w:rFonts w:ascii="Roboto Mono" w:eastAsia="Roboto Mono" w:hAnsi="Roboto Mono" w:cs="Roboto Mono"/>
          <w:b/>
          <w:noProof/>
          <w:color w:val="202124"/>
          <w:sz w:val="24"/>
          <w:szCs w:val="24"/>
        </w:rPr>
        <w:lastRenderedPageBreak/>
        <w:drawing>
          <wp:inline distT="114300" distB="114300" distL="114300" distR="114300" wp14:anchorId="17104A07" wp14:editId="17104A08">
            <wp:extent cx="3124200" cy="2847975"/>
            <wp:effectExtent l="0" t="0" r="0" b="0"/>
            <wp:docPr id="4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3124200" cy="2847975"/>
                    </a:xfrm>
                    <a:prstGeom prst="rect">
                      <a:avLst/>
                    </a:prstGeom>
                    <a:ln/>
                  </pic:spPr>
                </pic:pic>
              </a:graphicData>
            </a:graphic>
          </wp:inline>
        </w:drawing>
      </w:r>
    </w:p>
    <w:p w14:paraId="17104925" w14:textId="77777777" w:rsidR="00DB1CC5" w:rsidRDefault="00AB756A">
      <w:pPr>
        <w:shd w:val="clear" w:color="auto" w:fill="FFFFFE"/>
        <w:spacing w:line="320" w:lineRule="auto"/>
        <w:rPr>
          <w:rFonts w:ascii="Roboto Mono" w:eastAsia="Roboto Mono" w:hAnsi="Roboto Mono" w:cs="Roboto Mono"/>
          <w:b/>
          <w:color w:val="202124"/>
          <w:sz w:val="24"/>
          <w:szCs w:val="24"/>
        </w:rPr>
      </w:pPr>
      <w:r>
        <w:rPr>
          <w:rFonts w:ascii="Roboto Mono" w:eastAsia="Roboto Mono" w:hAnsi="Roboto Mono" w:cs="Roboto Mono"/>
          <w:b/>
          <w:noProof/>
          <w:color w:val="202124"/>
          <w:sz w:val="24"/>
          <w:szCs w:val="24"/>
        </w:rPr>
        <w:drawing>
          <wp:inline distT="114300" distB="114300" distL="114300" distR="114300" wp14:anchorId="17104A09" wp14:editId="17104A0A">
            <wp:extent cx="4800600" cy="3371850"/>
            <wp:effectExtent l="0" t="0" r="0" b="0"/>
            <wp:docPr id="5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4800600" cy="3371850"/>
                    </a:xfrm>
                    <a:prstGeom prst="rect">
                      <a:avLst/>
                    </a:prstGeom>
                    <a:ln/>
                  </pic:spPr>
                </pic:pic>
              </a:graphicData>
            </a:graphic>
          </wp:inline>
        </w:drawing>
      </w:r>
    </w:p>
    <w:p w14:paraId="17104926" w14:textId="77777777" w:rsidR="00DB1CC5" w:rsidRDefault="00AB756A">
      <w:pPr>
        <w:numPr>
          <w:ilvl w:val="0"/>
          <w:numId w:val="19"/>
        </w:numPr>
        <w:shd w:val="clear" w:color="auto" w:fill="FFFFFE"/>
        <w:spacing w:line="320" w:lineRule="auto"/>
        <w:rPr>
          <w:rFonts w:ascii="Roboto Mono" w:eastAsia="Roboto Mono" w:hAnsi="Roboto Mono" w:cs="Roboto Mono"/>
          <w:b/>
          <w:color w:val="202124"/>
          <w:sz w:val="24"/>
          <w:szCs w:val="24"/>
        </w:rPr>
      </w:pPr>
      <w:r>
        <w:rPr>
          <w:rFonts w:ascii="Roboto Mono" w:eastAsia="Roboto Mono" w:hAnsi="Roboto Mono" w:cs="Roboto Mono"/>
          <w:b/>
          <w:color w:val="202124"/>
          <w:sz w:val="24"/>
          <w:szCs w:val="24"/>
        </w:rPr>
        <w:t>4.e. Are the customers spending more or less over time</w:t>
      </w:r>
    </w:p>
    <w:p w14:paraId="17104927" w14:textId="77777777" w:rsidR="00DB1CC5" w:rsidRDefault="00DB1CC5">
      <w:pPr>
        <w:shd w:val="clear" w:color="auto" w:fill="FFFFFE"/>
        <w:spacing w:line="320" w:lineRule="auto"/>
        <w:rPr>
          <w:rFonts w:ascii="Roboto Mono" w:eastAsia="Roboto Mono" w:hAnsi="Roboto Mono" w:cs="Roboto Mono"/>
          <w:color w:val="202124"/>
          <w:sz w:val="24"/>
          <w:szCs w:val="24"/>
        </w:rPr>
      </w:pPr>
    </w:p>
    <w:p w14:paraId="17104928" w14:textId="77777777" w:rsidR="00DB1CC5" w:rsidRDefault="00AB756A">
      <w:pPr>
        <w:shd w:val="clear" w:color="auto" w:fill="FFFFFE"/>
        <w:spacing w:line="320" w:lineRule="auto"/>
        <w:rPr>
          <w:rFonts w:ascii="Roboto Mono" w:eastAsia="Roboto Mono" w:hAnsi="Roboto Mono" w:cs="Roboto Mono"/>
          <w:color w:val="202124"/>
          <w:sz w:val="20"/>
          <w:szCs w:val="20"/>
        </w:rPr>
      </w:pPr>
      <w:r>
        <w:rPr>
          <w:rFonts w:ascii="Roboto Mono" w:eastAsia="Roboto Mono" w:hAnsi="Roboto Mono" w:cs="Roboto Mono"/>
          <w:color w:val="3367D6"/>
          <w:sz w:val="20"/>
          <w:szCs w:val="20"/>
        </w:rPr>
        <w:t>select</w:t>
      </w:r>
      <w:r>
        <w:rPr>
          <w:rFonts w:ascii="Roboto Mono" w:eastAsia="Roboto Mono" w:hAnsi="Roboto Mono" w:cs="Roboto Mono"/>
          <w:color w:val="202124"/>
          <w:sz w:val="20"/>
          <w:szCs w:val="20"/>
        </w:rPr>
        <w:t xml:space="preserve"> </w:t>
      </w:r>
      <w:proofErr w:type="spellStart"/>
      <w:r>
        <w:rPr>
          <w:rFonts w:ascii="Roboto Mono" w:eastAsia="Roboto Mono" w:hAnsi="Roboto Mono" w:cs="Roboto Mono"/>
          <w:color w:val="202124"/>
          <w:sz w:val="20"/>
          <w:szCs w:val="20"/>
        </w:rPr>
        <w:t>household_key,</w:t>
      </w:r>
      <w:r>
        <w:rPr>
          <w:rFonts w:ascii="Roboto Mono" w:eastAsia="Roboto Mono" w:hAnsi="Roboto Mono" w:cs="Roboto Mono"/>
          <w:color w:val="3367D6"/>
          <w:sz w:val="20"/>
          <w:szCs w:val="20"/>
        </w:rPr>
        <w:t>sum</w:t>
      </w:r>
      <w:proofErr w:type="spellEnd"/>
      <w:r>
        <w:rPr>
          <w:rFonts w:ascii="Roboto Mono" w:eastAsia="Roboto Mono" w:hAnsi="Roboto Mono" w:cs="Roboto Mono"/>
          <w:color w:val="37474F"/>
          <w:sz w:val="20"/>
          <w:szCs w:val="20"/>
        </w:rPr>
        <w:t>(</w:t>
      </w:r>
      <w:r>
        <w:rPr>
          <w:rFonts w:ascii="Roboto Mono" w:eastAsia="Roboto Mono" w:hAnsi="Roboto Mono" w:cs="Roboto Mono"/>
          <w:color w:val="202124"/>
          <w:sz w:val="20"/>
          <w:szCs w:val="20"/>
        </w:rPr>
        <w:t>sales</w:t>
      </w:r>
      <w:r>
        <w:rPr>
          <w:rFonts w:ascii="Roboto Mono" w:eastAsia="Roboto Mono" w:hAnsi="Roboto Mono" w:cs="Roboto Mono"/>
          <w:color w:val="37474F"/>
          <w:sz w:val="20"/>
          <w:szCs w:val="20"/>
        </w:rPr>
        <w:t>)</w:t>
      </w:r>
      <w:r>
        <w:rPr>
          <w:rFonts w:ascii="Roboto Mono" w:eastAsia="Roboto Mono" w:hAnsi="Roboto Mono" w:cs="Roboto Mono"/>
          <w:color w:val="202124"/>
          <w:sz w:val="20"/>
          <w:szCs w:val="20"/>
        </w:rPr>
        <w:t xml:space="preserve">, </w:t>
      </w:r>
      <w:r>
        <w:rPr>
          <w:rFonts w:ascii="Roboto Mono" w:eastAsia="Roboto Mono" w:hAnsi="Roboto Mono" w:cs="Roboto Mono"/>
          <w:color w:val="3367D6"/>
          <w:sz w:val="20"/>
          <w:szCs w:val="20"/>
        </w:rPr>
        <w:t>case</w:t>
      </w:r>
      <w:r>
        <w:rPr>
          <w:rFonts w:ascii="Roboto Mono" w:eastAsia="Roboto Mono" w:hAnsi="Roboto Mono" w:cs="Roboto Mono"/>
          <w:color w:val="202124"/>
          <w:sz w:val="20"/>
          <w:szCs w:val="20"/>
        </w:rPr>
        <w:t xml:space="preserve">   </w:t>
      </w:r>
    </w:p>
    <w:p w14:paraId="17104929" w14:textId="77777777" w:rsidR="00DB1CC5" w:rsidRDefault="00AB756A">
      <w:pPr>
        <w:shd w:val="clear" w:color="auto" w:fill="FFFFFE"/>
        <w:spacing w:line="320" w:lineRule="auto"/>
        <w:rPr>
          <w:rFonts w:ascii="Roboto Mono" w:eastAsia="Roboto Mono" w:hAnsi="Roboto Mono" w:cs="Roboto Mono"/>
          <w:color w:val="F4511E"/>
          <w:sz w:val="20"/>
          <w:szCs w:val="20"/>
        </w:rPr>
      </w:pPr>
      <w:r>
        <w:rPr>
          <w:rFonts w:ascii="Roboto Mono" w:eastAsia="Roboto Mono" w:hAnsi="Roboto Mono" w:cs="Roboto Mono"/>
          <w:color w:val="3367D6"/>
          <w:sz w:val="20"/>
          <w:szCs w:val="20"/>
        </w:rPr>
        <w:t>when</w:t>
      </w:r>
      <w:r>
        <w:rPr>
          <w:rFonts w:ascii="Roboto Mono" w:eastAsia="Roboto Mono" w:hAnsi="Roboto Mono" w:cs="Roboto Mono"/>
          <w:color w:val="202124"/>
          <w:sz w:val="20"/>
          <w:szCs w:val="20"/>
        </w:rPr>
        <w:t xml:space="preserve"> </w:t>
      </w:r>
      <w:proofErr w:type="spellStart"/>
      <w:r>
        <w:rPr>
          <w:rFonts w:ascii="Roboto Mono" w:eastAsia="Roboto Mono" w:hAnsi="Roboto Mono" w:cs="Roboto Mono"/>
          <w:color w:val="202124"/>
          <w:sz w:val="20"/>
          <w:szCs w:val="20"/>
        </w:rPr>
        <w:t>week_no</w:t>
      </w:r>
      <w:proofErr w:type="spellEnd"/>
      <w:r>
        <w:rPr>
          <w:rFonts w:ascii="Roboto Mono" w:eastAsia="Roboto Mono" w:hAnsi="Roboto Mono" w:cs="Roboto Mono"/>
          <w:color w:val="202124"/>
          <w:sz w:val="20"/>
          <w:szCs w:val="20"/>
        </w:rPr>
        <w:t xml:space="preserve"> </w:t>
      </w:r>
      <w:r>
        <w:rPr>
          <w:rFonts w:ascii="Roboto Mono" w:eastAsia="Roboto Mono" w:hAnsi="Roboto Mono" w:cs="Roboto Mono"/>
          <w:color w:val="3367D6"/>
          <w:sz w:val="20"/>
          <w:szCs w:val="20"/>
        </w:rPr>
        <w:t>between</w:t>
      </w:r>
      <w:r>
        <w:rPr>
          <w:rFonts w:ascii="Roboto Mono" w:eastAsia="Roboto Mono" w:hAnsi="Roboto Mono" w:cs="Roboto Mono"/>
          <w:color w:val="202124"/>
          <w:sz w:val="20"/>
          <w:szCs w:val="20"/>
        </w:rPr>
        <w:t xml:space="preserve"> </w:t>
      </w:r>
      <w:r>
        <w:rPr>
          <w:rFonts w:ascii="Roboto Mono" w:eastAsia="Roboto Mono" w:hAnsi="Roboto Mono" w:cs="Roboto Mono"/>
          <w:color w:val="F4511E"/>
          <w:sz w:val="20"/>
          <w:szCs w:val="20"/>
        </w:rPr>
        <w:t>0</w:t>
      </w:r>
      <w:r>
        <w:rPr>
          <w:rFonts w:ascii="Roboto Mono" w:eastAsia="Roboto Mono" w:hAnsi="Roboto Mono" w:cs="Roboto Mono"/>
          <w:color w:val="202124"/>
          <w:sz w:val="20"/>
          <w:szCs w:val="20"/>
        </w:rPr>
        <w:t xml:space="preserve"> </w:t>
      </w:r>
      <w:r>
        <w:rPr>
          <w:rFonts w:ascii="Roboto Mono" w:eastAsia="Roboto Mono" w:hAnsi="Roboto Mono" w:cs="Roboto Mono"/>
          <w:color w:val="3367D6"/>
          <w:sz w:val="20"/>
          <w:szCs w:val="20"/>
        </w:rPr>
        <w:t>and</w:t>
      </w:r>
      <w:r>
        <w:rPr>
          <w:rFonts w:ascii="Roboto Mono" w:eastAsia="Roboto Mono" w:hAnsi="Roboto Mono" w:cs="Roboto Mono"/>
          <w:color w:val="202124"/>
          <w:sz w:val="20"/>
          <w:szCs w:val="20"/>
        </w:rPr>
        <w:t xml:space="preserve"> </w:t>
      </w:r>
      <w:r>
        <w:rPr>
          <w:rFonts w:ascii="Roboto Mono" w:eastAsia="Roboto Mono" w:hAnsi="Roboto Mono" w:cs="Roboto Mono"/>
          <w:color w:val="F4511E"/>
          <w:sz w:val="20"/>
          <w:szCs w:val="20"/>
        </w:rPr>
        <w:t>12</w:t>
      </w:r>
      <w:r>
        <w:rPr>
          <w:rFonts w:ascii="Roboto Mono" w:eastAsia="Roboto Mono" w:hAnsi="Roboto Mono" w:cs="Roboto Mono"/>
          <w:color w:val="202124"/>
          <w:sz w:val="20"/>
          <w:szCs w:val="20"/>
        </w:rPr>
        <w:t xml:space="preserve"> </w:t>
      </w:r>
      <w:r>
        <w:rPr>
          <w:rFonts w:ascii="Roboto Mono" w:eastAsia="Roboto Mono" w:hAnsi="Roboto Mono" w:cs="Roboto Mono"/>
          <w:color w:val="3367D6"/>
          <w:sz w:val="20"/>
          <w:szCs w:val="20"/>
        </w:rPr>
        <w:t>then</w:t>
      </w:r>
      <w:r>
        <w:rPr>
          <w:rFonts w:ascii="Roboto Mono" w:eastAsia="Roboto Mono" w:hAnsi="Roboto Mono" w:cs="Roboto Mono"/>
          <w:color w:val="202124"/>
          <w:sz w:val="20"/>
          <w:szCs w:val="20"/>
        </w:rPr>
        <w:t xml:space="preserve"> </w:t>
      </w:r>
      <w:r>
        <w:rPr>
          <w:rFonts w:ascii="Roboto Mono" w:eastAsia="Roboto Mono" w:hAnsi="Roboto Mono" w:cs="Roboto Mono"/>
          <w:color w:val="F4511E"/>
          <w:sz w:val="20"/>
          <w:szCs w:val="20"/>
        </w:rPr>
        <w:t>1</w:t>
      </w:r>
    </w:p>
    <w:p w14:paraId="1710492A" w14:textId="77777777" w:rsidR="00DB1CC5" w:rsidRDefault="00AB756A">
      <w:pPr>
        <w:shd w:val="clear" w:color="auto" w:fill="FFFFFE"/>
        <w:spacing w:line="320" w:lineRule="auto"/>
        <w:rPr>
          <w:rFonts w:ascii="Roboto Mono" w:eastAsia="Roboto Mono" w:hAnsi="Roboto Mono" w:cs="Roboto Mono"/>
          <w:color w:val="F4511E"/>
          <w:sz w:val="20"/>
          <w:szCs w:val="20"/>
        </w:rPr>
      </w:pPr>
      <w:r>
        <w:rPr>
          <w:rFonts w:ascii="Roboto Mono" w:eastAsia="Roboto Mono" w:hAnsi="Roboto Mono" w:cs="Roboto Mono"/>
          <w:color w:val="3367D6"/>
          <w:sz w:val="20"/>
          <w:szCs w:val="20"/>
        </w:rPr>
        <w:t>when</w:t>
      </w:r>
      <w:r>
        <w:rPr>
          <w:rFonts w:ascii="Roboto Mono" w:eastAsia="Roboto Mono" w:hAnsi="Roboto Mono" w:cs="Roboto Mono"/>
          <w:color w:val="202124"/>
          <w:sz w:val="20"/>
          <w:szCs w:val="20"/>
        </w:rPr>
        <w:t xml:space="preserve"> </w:t>
      </w:r>
      <w:proofErr w:type="spellStart"/>
      <w:r>
        <w:rPr>
          <w:rFonts w:ascii="Roboto Mono" w:eastAsia="Roboto Mono" w:hAnsi="Roboto Mono" w:cs="Roboto Mono"/>
          <w:color w:val="202124"/>
          <w:sz w:val="20"/>
          <w:szCs w:val="20"/>
        </w:rPr>
        <w:t>week_no</w:t>
      </w:r>
      <w:proofErr w:type="spellEnd"/>
      <w:r>
        <w:rPr>
          <w:rFonts w:ascii="Roboto Mono" w:eastAsia="Roboto Mono" w:hAnsi="Roboto Mono" w:cs="Roboto Mono"/>
          <w:color w:val="202124"/>
          <w:sz w:val="20"/>
          <w:szCs w:val="20"/>
        </w:rPr>
        <w:t xml:space="preserve"> </w:t>
      </w:r>
      <w:r>
        <w:rPr>
          <w:rFonts w:ascii="Roboto Mono" w:eastAsia="Roboto Mono" w:hAnsi="Roboto Mono" w:cs="Roboto Mono"/>
          <w:color w:val="3367D6"/>
          <w:sz w:val="20"/>
          <w:szCs w:val="20"/>
        </w:rPr>
        <w:t>between</w:t>
      </w:r>
      <w:r>
        <w:rPr>
          <w:rFonts w:ascii="Roboto Mono" w:eastAsia="Roboto Mono" w:hAnsi="Roboto Mono" w:cs="Roboto Mono"/>
          <w:color w:val="202124"/>
          <w:sz w:val="20"/>
          <w:szCs w:val="20"/>
        </w:rPr>
        <w:t xml:space="preserve"> </w:t>
      </w:r>
      <w:r>
        <w:rPr>
          <w:rFonts w:ascii="Roboto Mono" w:eastAsia="Roboto Mono" w:hAnsi="Roboto Mono" w:cs="Roboto Mono"/>
          <w:color w:val="F4511E"/>
          <w:sz w:val="20"/>
          <w:szCs w:val="20"/>
        </w:rPr>
        <w:t>13</w:t>
      </w:r>
      <w:r>
        <w:rPr>
          <w:rFonts w:ascii="Roboto Mono" w:eastAsia="Roboto Mono" w:hAnsi="Roboto Mono" w:cs="Roboto Mono"/>
          <w:color w:val="202124"/>
          <w:sz w:val="20"/>
          <w:szCs w:val="20"/>
        </w:rPr>
        <w:t xml:space="preserve"> </w:t>
      </w:r>
      <w:r>
        <w:rPr>
          <w:rFonts w:ascii="Roboto Mono" w:eastAsia="Roboto Mono" w:hAnsi="Roboto Mono" w:cs="Roboto Mono"/>
          <w:color w:val="3367D6"/>
          <w:sz w:val="20"/>
          <w:szCs w:val="20"/>
        </w:rPr>
        <w:t>and</w:t>
      </w:r>
      <w:r>
        <w:rPr>
          <w:rFonts w:ascii="Roboto Mono" w:eastAsia="Roboto Mono" w:hAnsi="Roboto Mono" w:cs="Roboto Mono"/>
          <w:color w:val="202124"/>
          <w:sz w:val="20"/>
          <w:szCs w:val="20"/>
        </w:rPr>
        <w:t xml:space="preserve"> </w:t>
      </w:r>
      <w:r>
        <w:rPr>
          <w:rFonts w:ascii="Roboto Mono" w:eastAsia="Roboto Mono" w:hAnsi="Roboto Mono" w:cs="Roboto Mono"/>
          <w:color w:val="F4511E"/>
          <w:sz w:val="20"/>
          <w:szCs w:val="20"/>
        </w:rPr>
        <w:t>25</w:t>
      </w:r>
      <w:r>
        <w:rPr>
          <w:rFonts w:ascii="Roboto Mono" w:eastAsia="Roboto Mono" w:hAnsi="Roboto Mono" w:cs="Roboto Mono"/>
          <w:color w:val="202124"/>
          <w:sz w:val="20"/>
          <w:szCs w:val="20"/>
        </w:rPr>
        <w:t xml:space="preserve"> </w:t>
      </w:r>
      <w:r>
        <w:rPr>
          <w:rFonts w:ascii="Roboto Mono" w:eastAsia="Roboto Mono" w:hAnsi="Roboto Mono" w:cs="Roboto Mono"/>
          <w:color w:val="3367D6"/>
          <w:sz w:val="20"/>
          <w:szCs w:val="20"/>
        </w:rPr>
        <w:t>then</w:t>
      </w:r>
      <w:r>
        <w:rPr>
          <w:rFonts w:ascii="Roboto Mono" w:eastAsia="Roboto Mono" w:hAnsi="Roboto Mono" w:cs="Roboto Mono"/>
          <w:color w:val="202124"/>
          <w:sz w:val="20"/>
          <w:szCs w:val="20"/>
        </w:rPr>
        <w:t xml:space="preserve"> </w:t>
      </w:r>
      <w:r>
        <w:rPr>
          <w:rFonts w:ascii="Roboto Mono" w:eastAsia="Roboto Mono" w:hAnsi="Roboto Mono" w:cs="Roboto Mono"/>
          <w:color w:val="F4511E"/>
          <w:sz w:val="20"/>
          <w:szCs w:val="20"/>
        </w:rPr>
        <w:t>2</w:t>
      </w:r>
    </w:p>
    <w:p w14:paraId="1710492B" w14:textId="77777777" w:rsidR="00DB1CC5" w:rsidRDefault="00AB756A">
      <w:pPr>
        <w:shd w:val="clear" w:color="auto" w:fill="FFFFFE"/>
        <w:spacing w:line="320" w:lineRule="auto"/>
        <w:rPr>
          <w:rFonts w:ascii="Roboto Mono" w:eastAsia="Roboto Mono" w:hAnsi="Roboto Mono" w:cs="Roboto Mono"/>
          <w:color w:val="F4511E"/>
          <w:sz w:val="20"/>
          <w:szCs w:val="20"/>
        </w:rPr>
      </w:pPr>
      <w:r>
        <w:rPr>
          <w:rFonts w:ascii="Roboto Mono" w:eastAsia="Roboto Mono" w:hAnsi="Roboto Mono" w:cs="Roboto Mono"/>
          <w:color w:val="3367D6"/>
          <w:sz w:val="20"/>
          <w:szCs w:val="20"/>
        </w:rPr>
        <w:t>when</w:t>
      </w:r>
      <w:r>
        <w:rPr>
          <w:rFonts w:ascii="Roboto Mono" w:eastAsia="Roboto Mono" w:hAnsi="Roboto Mono" w:cs="Roboto Mono"/>
          <w:color w:val="202124"/>
          <w:sz w:val="20"/>
          <w:szCs w:val="20"/>
        </w:rPr>
        <w:t xml:space="preserve"> </w:t>
      </w:r>
      <w:proofErr w:type="spellStart"/>
      <w:r>
        <w:rPr>
          <w:rFonts w:ascii="Roboto Mono" w:eastAsia="Roboto Mono" w:hAnsi="Roboto Mono" w:cs="Roboto Mono"/>
          <w:color w:val="202124"/>
          <w:sz w:val="20"/>
          <w:szCs w:val="20"/>
        </w:rPr>
        <w:t>week_no</w:t>
      </w:r>
      <w:proofErr w:type="spellEnd"/>
      <w:r>
        <w:rPr>
          <w:rFonts w:ascii="Roboto Mono" w:eastAsia="Roboto Mono" w:hAnsi="Roboto Mono" w:cs="Roboto Mono"/>
          <w:color w:val="202124"/>
          <w:sz w:val="20"/>
          <w:szCs w:val="20"/>
        </w:rPr>
        <w:t xml:space="preserve"> </w:t>
      </w:r>
      <w:r>
        <w:rPr>
          <w:rFonts w:ascii="Roboto Mono" w:eastAsia="Roboto Mono" w:hAnsi="Roboto Mono" w:cs="Roboto Mono"/>
          <w:color w:val="3367D6"/>
          <w:sz w:val="20"/>
          <w:szCs w:val="20"/>
        </w:rPr>
        <w:t>between</w:t>
      </w:r>
      <w:r>
        <w:rPr>
          <w:rFonts w:ascii="Roboto Mono" w:eastAsia="Roboto Mono" w:hAnsi="Roboto Mono" w:cs="Roboto Mono"/>
          <w:color w:val="202124"/>
          <w:sz w:val="20"/>
          <w:szCs w:val="20"/>
        </w:rPr>
        <w:t xml:space="preserve"> </w:t>
      </w:r>
      <w:r>
        <w:rPr>
          <w:rFonts w:ascii="Roboto Mono" w:eastAsia="Roboto Mono" w:hAnsi="Roboto Mono" w:cs="Roboto Mono"/>
          <w:color w:val="F4511E"/>
          <w:sz w:val="20"/>
          <w:szCs w:val="20"/>
        </w:rPr>
        <w:t>26</w:t>
      </w:r>
      <w:r>
        <w:rPr>
          <w:rFonts w:ascii="Roboto Mono" w:eastAsia="Roboto Mono" w:hAnsi="Roboto Mono" w:cs="Roboto Mono"/>
          <w:color w:val="202124"/>
          <w:sz w:val="20"/>
          <w:szCs w:val="20"/>
        </w:rPr>
        <w:t xml:space="preserve"> </w:t>
      </w:r>
      <w:r>
        <w:rPr>
          <w:rFonts w:ascii="Roboto Mono" w:eastAsia="Roboto Mono" w:hAnsi="Roboto Mono" w:cs="Roboto Mono"/>
          <w:color w:val="3367D6"/>
          <w:sz w:val="20"/>
          <w:szCs w:val="20"/>
        </w:rPr>
        <w:t>and</w:t>
      </w:r>
      <w:r>
        <w:rPr>
          <w:rFonts w:ascii="Roboto Mono" w:eastAsia="Roboto Mono" w:hAnsi="Roboto Mono" w:cs="Roboto Mono"/>
          <w:color w:val="202124"/>
          <w:sz w:val="20"/>
          <w:szCs w:val="20"/>
        </w:rPr>
        <w:t xml:space="preserve"> </w:t>
      </w:r>
      <w:r>
        <w:rPr>
          <w:rFonts w:ascii="Roboto Mono" w:eastAsia="Roboto Mono" w:hAnsi="Roboto Mono" w:cs="Roboto Mono"/>
          <w:color w:val="F4511E"/>
          <w:sz w:val="20"/>
          <w:szCs w:val="20"/>
        </w:rPr>
        <w:t>38</w:t>
      </w:r>
      <w:r>
        <w:rPr>
          <w:rFonts w:ascii="Roboto Mono" w:eastAsia="Roboto Mono" w:hAnsi="Roboto Mono" w:cs="Roboto Mono"/>
          <w:color w:val="202124"/>
          <w:sz w:val="20"/>
          <w:szCs w:val="20"/>
        </w:rPr>
        <w:t xml:space="preserve"> </w:t>
      </w:r>
      <w:r>
        <w:rPr>
          <w:rFonts w:ascii="Roboto Mono" w:eastAsia="Roboto Mono" w:hAnsi="Roboto Mono" w:cs="Roboto Mono"/>
          <w:color w:val="3367D6"/>
          <w:sz w:val="20"/>
          <w:szCs w:val="20"/>
        </w:rPr>
        <w:t>then</w:t>
      </w:r>
      <w:r>
        <w:rPr>
          <w:rFonts w:ascii="Roboto Mono" w:eastAsia="Roboto Mono" w:hAnsi="Roboto Mono" w:cs="Roboto Mono"/>
          <w:color w:val="202124"/>
          <w:sz w:val="20"/>
          <w:szCs w:val="20"/>
        </w:rPr>
        <w:t xml:space="preserve"> </w:t>
      </w:r>
      <w:r>
        <w:rPr>
          <w:rFonts w:ascii="Roboto Mono" w:eastAsia="Roboto Mono" w:hAnsi="Roboto Mono" w:cs="Roboto Mono"/>
          <w:color w:val="F4511E"/>
          <w:sz w:val="20"/>
          <w:szCs w:val="20"/>
        </w:rPr>
        <w:t>3</w:t>
      </w:r>
    </w:p>
    <w:p w14:paraId="1710492C" w14:textId="77777777" w:rsidR="00DB1CC5" w:rsidRDefault="00AB756A">
      <w:pPr>
        <w:shd w:val="clear" w:color="auto" w:fill="FFFFFE"/>
        <w:spacing w:line="320" w:lineRule="auto"/>
        <w:rPr>
          <w:rFonts w:ascii="Roboto Mono" w:eastAsia="Roboto Mono" w:hAnsi="Roboto Mono" w:cs="Roboto Mono"/>
          <w:color w:val="F4511E"/>
          <w:sz w:val="20"/>
          <w:szCs w:val="20"/>
        </w:rPr>
      </w:pPr>
      <w:r>
        <w:rPr>
          <w:rFonts w:ascii="Roboto Mono" w:eastAsia="Roboto Mono" w:hAnsi="Roboto Mono" w:cs="Roboto Mono"/>
          <w:color w:val="3367D6"/>
          <w:sz w:val="20"/>
          <w:szCs w:val="20"/>
        </w:rPr>
        <w:t>when</w:t>
      </w:r>
      <w:r>
        <w:rPr>
          <w:rFonts w:ascii="Roboto Mono" w:eastAsia="Roboto Mono" w:hAnsi="Roboto Mono" w:cs="Roboto Mono"/>
          <w:color w:val="202124"/>
          <w:sz w:val="20"/>
          <w:szCs w:val="20"/>
        </w:rPr>
        <w:t xml:space="preserve"> </w:t>
      </w:r>
      <w:proofErr w:type="spellStart"/>
      <w:r>
        <w:rPr>
          <w:rFonts w:ascii="Roboto Mono" w:eastAsia="Roboto Mono" w:hAnsi="Roboto Mono" w:cs="Roboto Mono"/>
          <w:color w:val="202124"/>
          <w:sz w:val="20"/>
          <w:szCs w:val="20"/>
        </w:rPr>
        <w:t>week_no</w:t>
      </w:r>
      <w:proofErr w:type="spellEnd"/>
      <w:r>
        <w:rPr>
          <w:rFonts w:ascii="Roboto Mono" w:eastAsia="Roboto Mono" w:hAnsi="Roboto Mono" w:cs="Roboto Mono"/>
          <w:color w:val="202124"/>
          <w:sz w:val="20"/>
          <w:szCs w:val="20"/>
        </w:rPr>
        <w:t xml:space="preserve"> </w:t>
      </w:r>
      <w:r>
        <w:rPr>
          <w:rFonts w:ascii="Roboto Mono" w:eastAsia="Roboto Mono" w:hAnsi="Roboto Mono" w:cs="Roboto Mono"/>
          <w:color w:val="3367D6"/>
          <w:sz w:val="20"/>
          <w:szCs w:val="20"/>
        </w:rPr>
        <w:t>between</w:t>
      </w:r>
      <w:r>
        <w:rPr>
          <w:rFonts w:ascii="Roboto Mono" w:eastAsia="Roboto Mono" w:hAnsi="Roboto Mono" w:cs="Roboto Mono"/>
          <w:color w:val="202124"/>
          <w:sz w:val="20"/>
          <w:szCs w:val="20"/>
        </w:rPr>
        <w:t xml:space="preserve"> </w:t>
      </w:r>
      <w:r>
        <w:rPr>
          <w:rFonts w:ascii="Roboto Mono" w:eastAsia="Roboto Mono" w:hAnsi="Roboto Mono" w:cs="Roboto Mono"/>
          <w:color w:val="F4511E"/>
          <w:sz w:val="20"/>
          <w:szCs w:val="20"/>
        </w:rPr>
        <w:t>39</w:t>
      </w:r>
      <w:r>
        <w:rPr>
          <w:rFonts w:ascii="Roboto Mono" w:eastAsia="Roboto Mono" w:hAnsi="Roboto Mono" w:cs="Roboto Mono"/>
          <w:color w:val="202124"/>
          <w:sz w:val="20"/>
          <w:szCs w:val="20"/>
        </w:rPr>
        <w:t xml:space="preserve"> </w:t>
      </w:r>
      <w:r>
        <w:rPr>
          <w:rFonts w:ascii="Roboto Mono" w:eastAsia="Roboto Mono" w:hAnsi="Roboto Mono" w:cs="Roboto Mono"/>
          <w:color w:val="3367D6"/>
          <w:sz w:val="20"/>
          <w:szCs w:val="20"/>
        </w:rPr>
        <w:t>and</w:t>
      </w:r>
      <w:r>
        <w:rPr>
          <w:rFonts w:ascii="Roboto Mono" w:eastAsia="Roboto Mono" w:hAnsi="Roboto Mono" w:cs="Roboto Mono"/>
          <w:color w:val="202124"/>
          <w:sz w:val="20"/>
          <w:szCs w:val="20"/>
        </w:rPr>
        <w:t xml:space="preserve"> </w:t>
      </w:r>
      <w:r>
        <w:rPr>
          <w:rFonts w:ascii="Roboto Mono" w:eastAsia="Roboto Mono" w:hAnsi="Roboto Mono" w:cs="Roboto Mono"/>
          <w:color w:val="F4511E"/>
          <w:sz w:val="20"/>
          <w:szCs w:val="20"/>
        </w:rPr>
        <w:t>51</w:t>
      </w:r>
      <w:r>
        <w:rPr>
          <w:rFonts w:ascii="Roboto Mono" w:eastAsia="Roboto Mono" w:hAnsi="Roboto Mono" w:cs="Roboto Mono"/>
          <w:color w:val="202124"/>
          <w:sz w:val="20"/>
          <w:szCs w:val="20"/>
        </w:rPr>
        <w:t xml:space="preserve"> </w:t>
      </w:r>
      <w:r>
        <w:rPr>
          <w:rFonts w:ascii="Roboto Mono" w:eastAsia="Roboto Mono" w:hAnsi="Roboto Mono" w:cs="Roboto Mono"/>
          <w:color w:val="3367D6"/>
          <w:sz w:val="20"/>
          <w:szCs w:val="20"/>
        </w:rPr>
        <w:t>then</w:t>
      </w:r>
      <w:r>
        <w:rPr>
          <w:rFonts w:ascii="Roboto Mono" w:eastAsia="Roboto Mono" w:hAnsi="Roboto Mono" w:cs="Roboto Mono"/>
          <w:color w:val="202124"/>
          <w:sz w:val="20"/>
          <w:szCs w:val="20"/>
        </w:rPr>
        <w:t xml:space="preserve"> </w:t>
      </w:r>
      <w:r>
        <w:rPr>
          <w:rFonts w:ascii="Roboto Mono" w:eastAsia="Roboto Mono" w:hAnsi="Roboto Mono" w:cs="Roboto Mono"/>
          <w:color w:val="F4511E"/>
          <w:sz w:val="20"/>
          <w:szCs w:val="20"/>
        </w:rPr>
        <w:t>4</w:t>
      </w:r>
    </w:p>
    <w:p w14:paraId="1710492D" w14:textId="77777777" w:rsidR="00DB1CC5" w:rsidRDefault="00AB756A">
      <w:pPr>
        <w:shd w:val="clear" w:color="auto" w:fill="FFFFFE"/>
        <w:spacing w:line="320" w:lineRule="auto"/>
        <w:rPr>
          <w:rFonts w:ascii="Roboto Mono" w:eastAsia="Roboto Mono" w:hAnsi="Roboto Mono" w:cs="Roboto Mono"/>
          <w:color w:val="F4511E"/>
          <w:sz w:val="20"/>
          <w:szCs w:val="20"/>
        </w:rPr>
      </w:pPr>
      <w:r>
        <w:rPr>
          <w:rFonts w:ascii="Roboto Mono" w:eastAsia="Roboto Mono" w:hAnsi="Roboto Mono" w:cs="Roboto Mono"/>
          <w:color w:val="3367D6"/>
          <w:sz w:val="20"/>
          <w:szCs w:val="20"/>
        </w:rPr>
        <w:t>when</w:t>
      </w:r>
      <w:r>
        <w:rPr>
          <w:rFonts w:ascii="Roboto Mono" w:eastAsia="Roboto Mono" w:hAnsi="Roboto Mono" w:cs="Roboto Mono"/>
          <w:color w:val="202124"/>
          <w:sz w:val="20"/>
          <w:szCs w:val="20"/>
        </w:rPr>
        <w:t xml:space="preserve"> </w:t>
      </w:r>
      <w:proofErr w:type="spellStart"/>
      <w:r>
        <w:rPr>
          <w:rFonts w:ascii="Roboto Mono" w:eastAsia="Roboto Mono" w:hAnsi="Roboto Mono" w:cs="Roboto Mono"/>
          <w:color w:val="202124"/>
          <w:sz w:val="20"/>
          <w:szCs w:val="20"/>
        </w:rPr>
        <w:t>week_no</w:t>
      </w:r>
      <w:proofErr w:type="spellEnd"/>
      <w:r>
        <w:rPr>
          <w:rFonts w:ascii="Roboto Mono" w:eastAsia="Roboto Mono" w:hAnsi="Roboto Mono" w:cs="Roboto Mono"/>
          <w:color w:val="202124"/>
          <w:sz w:val="20"/>
          <w:szCs w:val="20"/>
        </w:rPr>
        <w:t xml:space="preserve"> </w:t>
      </w:r>
      <w:r>
        <w:rPr>
          <w:rFonts w:ascii="Roboto Mono" w:eastAsia="Roboto Mono" w:hAnsi="Roboto Mono" w:cs="Roboto Mono"/>
          <w:color w:val="3367D6"/>
          <w:sz w:val="20"/>
          <w:szCs w:val="20"/>
        </w:rPr>
        <w:t>between</w:t>
      </w:r>
      <w:r>
        <w:rPr>
          <w:rFonts w:ascii="Roboto Mono" w:eastAsia="Roboto Mono" w:hAnsi="Roboto Mono" w:cs="Roboto Mono"/>
          <w:color w:val="202124"/>
          <w:sz w:val="20"/>
          <w:szCs w:val="20"/>
        </w:rPr>
        <w:t xml:space="preserve"> </w:t>
      </w:r>
      <w:r>
        <w:rPr>
          <w:rFonts w:ascii="Roboto Mono" w:eastAsia="Roboto Mono" w:hAnsi="Roboto Mono" w:cs="Roboto Mono"/>
          <w:color w:val="F4511E"/>
          <w:sz w:val="20"/>
          <w:szCs w:val="20"/>
        </w:rPr>
        <w:t>52</w:t>
      </w:r>
      <w:r>
        <w:rPr>
          <w:rFonts w:ascii="Roboto Mono" w:eastAsia="Roboto Mono" w:hAnsi="Roboto Mono" w:cs="Roboto Mono"/>
          <w:color w:val="202124"/>
          <w:sz w:val="20"/>
          <w:szCs w:val="20"/>
        </w:rPr>
        <w:t xml:space="preserve"> </w:t>
      </w:r>
      <w:r>
        <w:rPr>
          <w:rFonts w:ascii="Roboto Mono" w:eastAsia="Roboto Mono" w:hAnsi="Roboto Mono" w:cs="Roboto Mono"/>
          <w:color w:val="3367D6"/>
          <w:sz w:val="20"/>
          <w:szCs w:val="20"/>
        </w:rPr>
        <w:t>and</w:t>
      </w:r>
      <w:r>
        <w:rPr>
          <w:rFonts w:ascii="Roboto Mono" w:eastAsia="Roboto Mono" w:hAnsi="Roboto Mono" w:cs="Roboto Mono"/>
          <w:color w:val="202124"/>
          <w:sz w:val="20"/>
          <w:szCs w:val="20"/>
        </w:rPr>
        <w:t xml:space="preserve"> </w:t>
      </w:r>
      <w:r>
        <w:rPr>
          <w:rFonts w:ascii="Roboto Mono" w:eastAsia="Roboto Mono" w:hAnsi="Roboto Mono" w:cs="Roboto Mono"/>
          <w:color w:val="F4511E"/>
          <w:sz w:val="20"/>
          <w:szCs w:val="20"/>
        </w:rPr>
        <w:t>64</w:t>
      </w:r>
      <w:r>
        <w:rPr>
          <w:rFonts w:ascii="Roboto Mono" w:eastAsia="Roboto Mono" w:hAnsi="Roboto Mono" w:cs="Roboto Mono"/>
          <w:color w:val="202124"/>
          <w:sz w:val="20"/>
          <w:szCs w:val="20"/>
        </w:rPr>
        <w:t xml:space="preserve"> </w:t>
      </w:r>
      <w:r>
        <w:rPr>
          <w:rFonts w:ascii="Roboto Mono" w:eastAsia="Roboto Mono" w:hAnsi="Roboto Mono" w:cs="Roboto Mono"/>
          <w:color w:val="3367D6"/>
          <w:sz w:val="20"/>
          <w:szCs w:val="20"/>
        </w:rPr>
        <w:t>then</w:t>
      </w:r>
      <w:r>
        <w:rPr>
          <w:rFonts w:ascii="Roboto Mono" w:eastAsia="Roboto Mono" w:hAnsi="Roboto Mono" w:cs="Roboto Mono"/>
          <w:color w:val="202124"/>
          <w:sz w:val="20"/>
          <w:szCs w:val="20"/>
        </w:rPr>
        <w:t xml:space="preserve"> </w:t>
      </w:r>
      <w:r>
        <w:rPr>
          <w:rFonts w:ascii="Roboto Mono" w:eastAsia="Roboto Mono" w:hAnsi="Roboto Mono" w:cs="Roboto Mono"/>
          <w:color w:val="F4511E"/>
          <w:sz w:val="20"/>
          <w:szCs w:val="20"/>
        </w:rPr>
        <w:t>5</w:t>
      </w:r>
    </w:p>
    <w:p w14:paraId="1710492E" w14:textId="77777777" w:rsidR="00DB1CC5" w:rsidRDefault="00AB756A">
      <w:pPr>
        <w:shd w:val="clear" w:color="auto" w:fill="FFFFFE"/>
        <w:spacing w:line="320" w:lineRule="auto"/>
        <w:rPr>
          <w:rFonts w:ascii="Roboto Mono" w:eastAsia="Roboto Mono" w:hAnsi="Roboto Mono" w:cs="Roboto Mono"/>
          <w:color w:val="F4511E"/>
          <w:sz w:val="20"/>
          <w:szCs w:val="20"/>
        </w:rPr>
      </w:pPr>
      <w:r>
        <w:rPr>
          <w:rFonts w:ascii="Roboto Mono" w:eastAsia="Roboto Mono" w:hAnsi="Roboto Mono" w:cs="Roboto Mono"/>
          <w:color w:val="3367D6"/>
          <w:sz w:val="20"/>
          <w:szCs w:val="20"/>
        </w:rPr>
        <w:lastRenderedPageBreak/>
        <w:t>when</w:t>
      </w:r>
      <w:r>
        <w:rPr>
          <w:rFonts w:ascii="Roboto Mono" w:eastAsia="Roboto Mono" w:hAnsi="Roboto Mono" w:cs="Roboto Mono"/>
          <w:color w:val="202124"/>
          <w:sz w:val="20"/>
          <w:szCs w:val="20"/>
        </w:rPr>
        <w:t xml:space="preserve"> </w:t>
      </w:r>
      <w:proofErr w:type="spellStart"/>
      <w:r>
        <w:rPr>
          <w:rFonts w:ascii="Roboto Mono" w:eastAsia="Roboto Mono" w:hAnsi="Roboto Mono" w:cs="Roboto Mono"/>
          <w:color w:val="202124"/>
          <w:sz w:val="20"/>
          <w:szCs w:val="20"/>
        </w:rPr>
        <w:t>week_no</w:t>
      </w:r>
      <w:proofErr w:type="spellEnd"/>
      <w:r>
        <w:rPr>
          <w:rFonts w:ascii="Roboto Mono" w:eastAsia="Roboto Mono" w:hAnsi="Roboto Mono" w:cs="Roboto Mono"/>
          <w:color w:val="202124"/>
          <w:sz w:val="20"/>
          <w:szCs w:val="20"/>
        </w:rPr>
        <w:t xml:space="preserve"> </w:t>
      </w:r>
      <w:r>
        <w:rPr>
          <w:rFonts w:ascii="Roboto Mono" w:eastAsia="Roboto Mono" w:hAnsi="Roboto Mono" w:cs="Roboto Mono"/>
          <w:color w:val="3367D6"/>
          <w:sz w:val="20"/>
          <w:szCs w:val="20"/>
        </w:rPr>
        <w:t>between</w:t>
      </w:r>
      <w:r>
        <w:rPr>
          <w:rFonts w:ascii="Roboto Mono" w:eastAsia="Roboto Mono" w:hAnsi="Roboto Mono" w:cs="Roboto Mono"/>
          <w:color w:val="202124"/>
          <w:sz w:val="20"/>
          <w:szCs w:val="20"/>
        </w:rPr>
        <w:t xml:space="preserve"> </w:t>
      </w:r>
      <w:r>
        <w:rPr>
          <w:rFonts w:ascii="Roboto Mono" w:eastAsia="Roboto Mono" w:hAnsi="Roboto Mono" w:cs="Roboto Mono"/>
          <w:color w:val="F4511E"/>
          <w:sz w:val="20"/>
          <w:szCs w:val="20"/>
        </w:rPr>
        <w:t>65</w:t>
      </w:r>
      <w:r>
        <w:rPr>
          <w:rFonts w:ascii="Roboto Mono" w:eastAsia="Roboto Mono" w:hAnsi="Roboto Mono" w:cs="Roboto Mono"/>
          <w:color w:val="202124"/>
          <w:sz w:val="20"/>
          <w:szCs w:val="20"/>
        </w:rPr>
        <w:t xml:space="preserve"> </w:t>
      </w:r>
      <w:r>
        <w:rPr>
          <w:rFonts w:ascii="Roboto Mono" w:eastAsia="Roboto Mono" w:hAnsi="Roboto Mono" w:cs="Roboto Mono"/>
          <w:color w:val="3367D6"/>
          <w:sz w:val="20"/>
          <w:szCs w:val="20"/>
        </w:rPr>
        <w:t>and</w:t>
      </w:r>
      <w:r>
        <w:rPr>
          <w:rFonts w:ascii="Roboto Mono" w:eastAsia="Roboto Mono" w:hAnsi="Roboto Mono" w:cs="Roboto Mono"/>
          <w:color w:val="202124"/>
          <w:sz w:val="20"/>
          <w:szCs w:val="20"/>
        </w:rPr>
        <w:t xml:space="preserve"> </w:t>
      </w:r>
      <w:r>
        <w:rPr>
          <w:rFonts w:ascii="Roboto Mono" w:eastAsia="Roboto Mono" w:hAnsi="Roboto Mono" w:cs="Roboto Mono"/>
          <w:color w:val="F4511E"/>
          <w:sz w:val="20"/>
          <w:szCs w:val="20"/>
        </w:rPr>
        <w:t>77</w:t>
      </w:r>
      <w:r>
        <w:rPr>
          <w:rFonts w:ascii="Roboto Mono" w:eastAsia="Roboto Mono" w:hAnsi="Roboto Mono" w:cs="Roboto Mono"/>
          <w:color w:val="202124"/>
          <w:sz w:val="20"/>
          <w:szCs w:val="20"/>
        </w:rPr>
        <w:t xml:space="preserve"> </w:t>
      </w:r>
      <w:r>
        <w:rPr>
          <w:rFonts w:ascii="Roboto Mono" w:eastAsia="Roboto Mono" w:hAnsi="Roboto Mono" w:cs="Roboto Mono"/>
          <w:color w:val="3367D6"/>
          <w:sz w:val="20"/>
          <w:szCs w:val="20"/>
        </w:rPr>
        <w:t>then</w:t>
      </w:r>
      <w:r>
        <w:rPr>
          <w:rFonts w:ascii="Roboto Mono" w:eastAsia="Roboto Mono" w:hAnsi="Roboto Mono" w:cs="Roboto Mono"/>
          <w:color w:val="202124"/>
          <w:sz w:val="20"/>
          <w:szCs w:val="20"/>
        </w:rPr>
        <w:t xml:space="preserve"> </w:t>
      </w:r>
      <w:r>
        <w:rPr>
          <w:rFonts w:ascii="Roboto Mono" w:eastAsia="Roboto Mono" w:hAnsi="Roboto Mono" w:cs="Roboto Mono"/>
          <w:color w:val="F4511E"/>
          <w:sz w:val="20"/>
          <w:szCs w:val="20"/>
        </w:rPr>
        <w:t>6</w:t>
      </w:r>
    </w:p>
    <w:p w14:paraId="1710492F" w14:textId="77777777" w:rsidR="00DB1CC5" w:rsidRDefault="00AB756A">
      <w:pPr>
        <w:shd w:val="clear" w:color="auto" w:fill="FFFFFE"/>
        <w:spacing w:line="320" w:lineRule="auto"/>
        <w:rPr>
          <w:rFonts w:ascii="Roboto Mono" w:eastAsia="Roboto Mono" w:hAnsi="Roboto Mono" w:cs="Roboto Mono"/>
          <w:color w:val="F4511E"/>
          <w:sz w:val="20"/>
          <w:szCs w:val="20"/>
        </w:rPr>
      </w:pPr>
      <w:r>
        <w:rPr>
          <w:rFonts w:ascii="Roboto Mono" w:eastAsia="Roboto Mono" w:hAnsi="Roboto Mono" w:cs="Roboto Mono"/>
          <w:color w:val="3367D6"/>
          <w:sz w:val="20"/>
          <w:szCs w:val="20"/>
        </w:rPr>
        <w:t>when</w:t>
      </w:r>
      <w:r>
        <w:rPr>
          <w:rFonts w:ascii="Roboto Mono" w:eastAsia="Roboto Mono" w:hAnsi="Roboto Mono" w:cs="Roboto Mono"/>
          <w:color w:val="202124"/>
          <w:sz w:val="20"/>
          <w:szCs w:val="20"/>
        </w:rPr>
        <w:t xml:space="preserve"> </w:t>
      </w:r>
      <w:proofErr w:type="spellStart"/>
      <w:r>
        <w:rPr>
          <w:rFonts w:ascii="Roboto Mono" w:eastAsia="Roboto Mono" w:hAnsi="Roboto Mono" w:cs="Roboto Mono"/>
          <w:color w:val="202124"/>
          <w:sz w:val="20"/>
          <w:szCs w:val="20"/>
        </w:rPr>
        <w:t>week_no</w:t>
      </w:r>
      <w:proofErr w:type="spellEnd"/>
      <w:r>
        <w:rPr>
          <w:rFonts w:ascii="Roboto Mono" w:eastAsia="Roboto Mono" w:hAnsi="Roboto Mono" w:cs="Roboto Mono"/>
          <w:color w:val="202124"/>
          <w:sz w:val="20"/>
          <w:szCs w:val="20"/>
        </w:rPr>
        <w:t xml:space="preserve"> </w:t>
      </w:r>
      <w:r>
        <w:rPr>
          <w:rFonts w:ascii="Roboto Mono" w:eastAsia="Roboto Mono" w:hAnsi="Roboto Mono" w:cs="Roboto Mono"/>
          <w:color w:val="3367D6"/>
          <w:sz w:val="20"/>
          <w:szCs w:val="20"/>
        </w:rPr>
        <w:t>between</w:t>
      </w:r>
      <w:r>
        <w:rPr>
          <w:rFonts w:ascii="Roboto Mono" w:eastAsia="Roboto Mono" w:hAnsi="Roboto Mono" w:cs="Roboto Mono"/>
          <w:color w:val="202124"/>
          <w:sz w:val="20"/>
          <w:szCs w:val="20"/>
        </w:rPr>
        <w:t xml:space="preserve"> </w:t>
      </w:r>
      <w:r>
        <w:rPr>
          <w:rFonts w:ascii="Roboto Mono" w:eastAsia="Roboto Mono" w:hAnsi="Roboto Mono" w:cs="Roboto Mono"/>
          <w:color w:val="F4511E"/>
          <w:sz w:val="20"/>
          <w:szCs w:val="20"/>
        </w:rPr>
        <w:t>78</w:t>
      </w:r>
      <w:r>
        <w:rPr>
          <w:rFonts w:ascii="Roboto Mono" w:eastAsia="Roboto Mono" w:hAnsi="Roboto Mono" w:cs="Roboto Mono"/>
          <w:color w:val="202124"/>
          <w:sz w:val="20"/>
          <w:szCs w:val="20"/>
        </w:rPr>
        <w:t xml:space="preserve"> </w:t>
      </w:r>
      <w:r>
        <w:rPr>
          <w:rFonts w:ascii="Roboto Mono" w:eastAsia="Roboto Mono" w:hAnsi="Roboto Mono" w:cs="Roboto Mono"/>
          <w:color w:val="3367D6"/>
          <w:sz w:val="20"/>
          <w:szCs w:val="20"/>
        </w:rPr>
        <w:t>and</w:t>
      </w:r>
      <w:r>
        <w:rPr>
          <w:rFonts w:ascii="Roboto Mono" w:eastAsia="Roboto Mono" w:hAnsi="Roboto Mono" w:cs="Roboto Mono"/>
          <w:color w:val="202124"/>
          <w:sz w:val="20"/>
          <w:szCs w:val="20"/>
        </w:rPr>
        <w:t xml:space="preserve"> </w:t>
      </w:r>
      <w:r>
        <w:rPr>
          <w:rFonts w:ascii="Roboto Mono" w:eastAsia="Roboto Mono" w:hAnsi="Roboto Mono" w:cs="Roboto Mono"/>
          <w:color w:val="F4511E"/>
          <w:sz w:val="20"/>
          <w:szCs w:val="20"/>
        </w:rPr>
        <w:t>90</w:t>
      </w:r>
      <w:r>
        <w:rPr>
          <w:rFonts w:ascii="Roboto Mono" w:eastAsia="Roboto Mono" w:hAnsi="Roboto Mono" w:cs="Roboto Mono"/>
          <w:color w:val="202124"/>
          <w:sz w:val="20"/>
          <w:szCs w:val="20"/>
        </w:rPr>
        <w:t xml:space="preserve"> </w:t>
      </w:r>
      <w:r>
        <w:rPr>
          <w:rFonts w:ascii="Roboto Mono" w:eastAsia="Roboto Mono" w:hAnsi="Roboto Mono" w:cs="Roboto Mono"/>
          <w:color w:val="3367D6"/>
          <w:sz w:val="20"/>
          <w:szCs w:val="20"/>
        </w:rPr>
        <w:t>then</w:t>
      </w:r>
      <w:r>
        <w:rPr>
          <w:rFonts w:ascii="Roboto Mono" w:eastAsia="Roboto Mono" w:hAnsi="Roboto Mono" w:cs="Roboto Mono"/>
          <w:color w:val="202124"/>
          <w:sz w:val="20"/>
          <w:szCs w:val="20"/>
        </w:rPr>
        <w:t xml:space="preserve"> </w:t>
      </w:r>
      <w:r>
        <w:rPr>
          <w:rFonts w:ascii="Roboto Mono" w:eastAsia="Roboto Mono" w:hAnsi="Roboto Mono" w:cs="Roboto Mono"/>
          <w:color w:val="F4511E"/>
          <w:sz w:val="20"/>
          <w:szCs w:val="20"/>
        </w:rPr>
        <w:t>7</w:t>
      </w:r>
    </w:p>
    <w:p w14:paraId="17104930" w14:textId="77777777" w:rsidR="00DB1CC5" w:rsidRDefault="00AB756A">
      <w:pPr>
        <w:shd w:val="clear" w:color="auto" w:fill="FFFFFE"/>
        <w:spacing w:line="320" w:lineRule="auto"/>
        <w:rPr>
          <w:rFonts w:ascii="Roboto Mono" w:eastAsia="Roboto Mono" w:hAnsi="Roboto Mono" w:cs="Roboto Mono"/>
          <w:color w:val="F4511E"/>
          <w:sz w:val="20"/>
          <w:szCs w:val="20"/>
        </w:rPr>
      </w:pPr>
      <w:r>
        <w:rPr>
          <w:rFonts w:ascii="Roboto Mono" w:eastAsia="Roboto Mono" w:hAnsi="Roboto Mono" w:cs="Roboto Mono"/>
          <w:color w:val="3367D6"/>
          <w:sz w:val="20"/>
          <w:szCs w:val="20"/>
        </w:rPr>
        <w:t>when</w:t>
      </w:r>
      <w:r>
        <w:rPr>
          <w:rFonts w:ascii="Roboto Mono" w:eastAsia="Roboto Mono" w:hAnsi="Roboto Mono" w:cs="Roboto Mono"/>
          <w:color w:val="202124"/>
          <w:sz w:val="20"/>
          <w:szCs w:val="20"/>
        </w:rPr>
        <w:t xml:space="preserve"> </w:t>
      </w:r>
      <w:proofErr w:type="spellStart"/>
      <w:r>
        <w:rPr>
          <w:rFonts w:ascii="Roboto Mono" w:eastAsia="Roboto Mono" w:hAnsi="Roboto Mono" w:cs="Roboto Mono"/>
          <w:color w:val="202124"/>
          <w:sz w:val="20"/>
          <w:szCs w:val="20"/>
        </w:rPr>
        <w:t>week_no</w:t>
      </w:r>
      <w:proofErr w:type="spellEnd"/>
      <w:r>
        <w:rPr>
          <w:rFonts w:ascii="Roboto Mono" w:eastAsia="Roboto Mono" w:hAnsi="Roboto Mono" w:cs="Roboto Mono"/>
          <w:color w:val="202124"/>
          <w:sz w:val="20"/>
          <w:szCs w:val="20"/>
        </w:rPr>
        <w:t xml:space="preserve"> </w:t>
      </w:r>
      <w:r>
        <w:rPr>
          <w:rFonts w:ascii="Roboto Mono" w:eastAsia="Roboto Mono" w:hAnsi="Roboto Mono" w:cs="Roboto Mono"/>
          <w:color w:val="3367D6"/>
          <w:sz w:val="20"/>
          <w:szCs w:val="20"/>
        </w:rPr>
        <w:t>between</w:t>
      </w:r>
      <w:r>
        <w:rPr>
          <w:rFonts w:ascii="Roboto Mono" w:eastAsia="Roboto Mono" w:hAnsi="Roboto Mono" w:cs="Roboto Mono"/>
          <w:color w:val="202124"/>
          <w:sz w:val="20"/>
          <w:szCs w:val="20"/>
        </w:rPr>
        <w:t xml:space="preserve"> </w:t>
      </w:r>
      <w:r>
        <w:rPr>
          <w:rFonts w:ascii="Roboto Mono" w:eastAsia="Roboto Mono" w:hAnsi="Roboto Mono" w:cs="Roboto Mono"/>
          <w:color w:val="F4511E"/>
          <w:sz w:val="20"/>
          <w:szCs w:val="20"/>
        </w:rPr>
        <w:t>91</w:t>
      </w:r>
      <w:r>
        <w:rPr>
          <w:rFonts w:ascii="Roboto Mono" w:eastAsia="Roboto Mono" w:hAnsi="Roboto Mono" w:cs="Roboto Mono"/>
          <w:color w:val="202124"/>
          <w:sz w:val="20"/>
          <w:szCs w:val="20"/>
        </w:rPr>
        <w:t xml:space="preserve"> </w:t>
      </w:r>
      <w:r>
        <w:rPr>
          <w:rFonts w:ascii="Roboto Mono" w:eastAsia="Roboto Mono" w:hAnsi="Roboto Mono" w:cs="Roboto Mono"/>
          <w:color w:val="3367D6"/>
          <w:sz w:val="20"/>
          <w:szCs w:val="20"/>
        </w:rPr>
        <w:t>and</w:t>
      </w:r>
      <w:r>
        <w:rPr>
          <w:rFonts w:ascii="Roboto Mono" w:eastAsia="Roboto Mono" w:hAnsi="Roboto Mono" w:cs="Roboto Mono"/>
          <w:color w:val="202124"/>
          <w:sz w:val="20"/>
          <w:szCs w:val="20"/>
        </w:rPr>
        <w:t xml:space="preserve"> </w:t>
      </w:r>
      <w:r>
        <w:rPr>
          <w:rFonts w:ascii="Roboto Mono" w:eastAsia="Roboto Mono" w:hAnsi="Roboto Mono" w:cs="Roboto Mono"/>
          <w:color w:val="F4511E"/>
          <w:sz w:val="20"/>
          <w:szCs w:val="20"/>
        </w:rPr>
        <w:t>102</w:t>
      </w:r>
      <w:r>
        <w:rPr>
          <w:rFonts w:ascii="Roboto Mono" w:eastAsia="Roboto Mono" w:hAnsi="Roboto Mono" w:cs="Roboto Mono"/>
          <w:color w:val="202124"/>
          <w:sz w:val="20"/>
          <w:szCs w:val="20"/>
        </w:rPr>
        <w:t xml:space="preserve"> </w:t>
      </w:r>
      <w:r>
        <w:rPr>
          <w:rFonts w:ascii="Roboto Mono" w:eastAsia="Roboto Mono" w:hAnsi="Roboto Mono" w:cs="Roboto Mono"/>
          <w:color w:val="3367D6"/>
          <w:sz w:val="20"/>
          <w:szCs w:val="20"/>
        </w:rPr>
        <w:t>then</w:t>
      </w:r>
      <w:r>
        <w:rPr>
          <w:rFonts w:ascii="Roboto Mono" w:eastAsia="Roboto Mono" w:hAnsi="Roboto Mono" w:cs="Roboto Mono"/>
          <w:color w:val="202124"/>
          <w:sz w:val="20"/>
          <w:szCs w:val="20"/>
        </w:rPr>
        <w:t xml:space="preserve"> </w:t>
      </w:r>
      <w:r>
        <w:rPr>
          <w:rFonts w:ascii="Roboto Mono" w:eastAsia="Roboto Mono" w:hAnsi="Roboto Mono" w:cs="Roboto Mono"/>
          <w:color w:val="F4511E"/>
          <w:sz w:val="20"/>
          <w:szCs w:val="20"/>
        </w:rPr>
        <w:t>8</w:t>
      </w:r>
    </w:p>
    <w:p w14:paraId="17104931" w14:textId="77777777" w:rsidR="00DB1CC5" w:rsidRDefault="00AB756A">
      <w:pPr>
        <w:shd w:val="clear" w:color="auto" w:fill="FFFFFE"/>
        <w:spacing w:line="320" w:lineRule="auto"/>
        <w:rPr>
          <w:rFonts w:ascii="Roboto Mono" w:eastAsia="Roboto Mono" w:hAnsi="Roboto Mono" w:cs="Roboto Mono"/>
          <w:color w:val="202124"/>
          <w:sz w:val="20"/>
          <w:szCs w:val="20"/>
        </w:rPr>
      </w:pPr>
      <w:r>
        <w:rPr>
          <w:rFonts w:ascii="Roboto Mono" w:eastAsia="Roboto Mono" w:hAnsi="Roboto Mono" w:cs="Roboto Mono"/>
          <w:color w:val="3367D6"/>
          <w:sz w:val="20"/>
          <w:szCs w:val="20"/>
        </w:rPr>
        <w:t>end</w:t>
      </w:r>
      <w:r>
        <w:rPr>
          <w:rFonts w:ascii="Roboto Mono" w:eastAsia="Roboto Mono" w:hAnsi="Roboto Mono" w:cs="Roboto Mono"/>
          <w:color w:val="202124"/>
          <w:sz w:val="20"/>
          <w:szCs w:val="20"/>
        </w:rPr>
        <w:t xml:space="preserve"> </w:t>
      </w:r>
      <w:r>
        <w:rPr>
          <w:rFonts w:ascii="Roboto Mono" w:eastAsia="Roboto Mono" w:hAnsi="Roboto Mono" w:cs="Roboto Mono"/>
          <w:color w:val="3367D6"/>
          <w:sz w:val="20"/>
          <w:szCs w:val="20"/>
        </w:rPr>
        <w:t>as</w:t>
      </w:r>
      <w:r>
        <w:rPr>
          <w:rFonts w:ascii="Roboto Mono" w:eastAsia="Roboto Mono" w:hAnsi="Roboto Mono" w:cs="Roboto Mono"/>
          <w:color w:val="202124"/>
          <w:sz w:val="20"/>
          <w:szCs w:val="20"/>
        </w:rPr>
        <w:t xml:space="preserve"> quarter</w:t>
      </w:r>
    </w:p>
    <w:p w14:paraId="17104932" w14:textId="77777777" w:rsidR="00DB1CC5" w:rsidRDefault="00AB756A">
      <w:pPr>
        <w:shd w:val="clear" w:color="auto" w:fill="FFFFFE"/>
        <w:spacing w:line="320" w:lineRule="auto"/>
        <w:rPr>
          <w:rFonts w:ascii="Roboto Mono" w:eastAsia="Roboto Mono" w:hAnsi="Roboto Mono" w:cs="Roboto Mono"/>
          <w:color w:val="202124"/>
          <w:sz w:val="20"/>
          <w:szCs w:val="20"/>
        </w:rPr>
      </w:pPr>
      <w:r>
        <w:rPr>
          <w:rFonts w:ascii="Roboto Mono" w:eastAsia="Roboto Mono" w:hAnsi="Roboto Mono" w:cs="Roboto Mono"/>
          <w:color w:val="3367D6"/>
          <w:sz w:val="20"/>
          <w:szCs w:val="20"/>
        </w:rPr>
        <w:t>from</w:t>
      </w:r>
      <w:r>
        <w:rPr>
          <w:rFonts w:ascii="Roboto Mono" w:eastAsia="Roboto Mono" w:hAnsi="Roboto Mono" w:cs="Roboto Mono"/>
          <w:color w:val="37474F"/>
          <w:sz w:val="20"/>
          <w:szCs w:val="20"/>
        </w:rPr>
        <w:t>(</w:t>
      </w:r>
      <w:r>
        <w:rPr>
          <w:rFonts w:ascii="Roboto Mono" w:eastAsia="Roboto Mono" w:hAnsi="Roboto Mono" w:cs="Roboto Mono"/>
          <w:color w:val="202124"/>
          <w:sz w:val="20"/>
          <w:szCs w:val="20"/>
        </w:rPr>
        <w:t xml:space="preserve"> </w:t>
      </w:r>
      <w:r>
        <w:rPr>
          <w:rFonts w:ascii="Roboto Mono" w:eastAsia="Roboto Mono" w:hAnsi="Roboto Mono" w:cs="Roboto Mono"/>
          <w:color w:val="3367D6"/>
          <w:sz w:val="20"/>
          <w:szCs w:val="20"/>
        </w:rPr>
        <w:t>select</w:t>
      </w:r>
      <w:r>
        <w:rPr>
          <w:rFonts w:ascii="Roboto Mono" w:eastAsia="Roboto Mono" w:hAnsi="Roboto Mono" w:cs="Roboto Mono"/>
          <w:color w:val="202124"/>
          <w:sz w:val="20"/>
          <w:szCs w:val="20"/>
        </w:rPr>
        <w:t xml:space="preserve"> </w:t>
      </w:r>
      <w:proofErr w:type="spellStart"/>
      <w:r>
        <w:rPr>
          <w:rFonts w:ascii="Roboto Mono" w:eastAsia="Roboto Mono" w:hAnsi="Roboto Mono" w:cs="Roboto Mono"/>
          <w:color w:val="202124"/>
          <w:sz w:val="20"/>
          <w:szCs w:val="20"/>
        </w:rPr>
        <w:t>week_no</w:t>
      </w:r>
      <w:proofErr w:type="spellEnd"/>
      <w:r>
        <w:rPr>
          <w:rFonts w:ascii="Roboto Mono" w:eastAsia="Roboto Mono" w:hAnsi="Roboto Mono" w:cs="Roboto Mono"/>
          <w:color w:val="202124"/>
          <w:sz w:val="20"/>
          <w:szCs w:val="20"/>
        </w:rPr>
        <w:t xml:space="preserve">, </w:t>
      </w:r>
      <w:proofErr w:type="spellStart"/>
      <w:r>
        <w:rPr>
          <w:rFonts w:ascii="Roboto Mono" w:eastAsia="Roboto Mono" w:hAnsi="Roboto Mono" w:cs="Roboto Mono"/>
          <w:color w:val="202124"/>
          <w:sz w:val="20"/>
          <w:szCs w:val="20"/>
        </w:rPr>
        <w:t>household_key</w:t>
      </w:r>
      <w:proofErr w:type="spellEnd"/>
      <w:r>
        <w:rPr>
          <w:rFonts w:ascii="Roboto Mono" w:eastAsia="Roboto Mono" w:hAnsi="Roboto Mono" w:cs="Roboto Mono"/>
          <w:color w:val="202124"/>
          <w:sz w:val="20"/>
          <w:szCs w:val="20"/>
        </w:rPr>
        <w:t xml:space="preserve">, </w:t>
      </w:r>
      <w:r>
        <w:rPr>
          <w:rFonts w:ascii="Roboto Mono" w:eastAsia="Roboto Mono" w:hAnsi="Roboto Mono" w:cs="Roboto Mono"/>
          <w:color w:val="3367D6"/>
          <w:sz w:val="20"/>
          <w:szCs w:val="20"/>
        </w:rPr>
        <w:t>sum</w:t>
      </w:r>
      <w:r>
        <w:rPr>
          <w:rFonts w:ascii="Roboto Mono" w:eastAsia="Roboto Mono" w:hAnsi="Roboto Mono" w:cs="Roboto Mono"/>
          <w:color w:val="37474F"/>
          <w:sz w:val="20"/>
          <w:szCs w:val="20"/>
        </w:rPr>
        <w:t>(</w:t>
      </w:r>
      <w:r>
        <w:rPr>
          <w:rFonts w:ascii="Roboto Mono" w:eastAsia="Roboto Mono" w:hAnsi="Roboto Mono" w:cs="Roboto Mono"/>
          <w:color w:val="202124"/>
          <w:sz w:val="20"/>
          <w:szCs w:val="20"/>
        </w:rPr>
        <w:t>SALES_VALUE</w:t>
      </w:r>
      <w:r>
        <w:rPr>
          <w:rFonts w:ascii="Roboto Mono" w:eastAsia="Roboto Mono" w:hAnsi="Roboto Mono" w:cs="Roboto Mono"/>
          <w:color w:val="37474F"/>
          <w:sz w:val="20"/>
          <w:szCs w:val="20"/>
        </w:rPr>
        <w:t>)</w:t>
      </w:r>
      <w:r>
        <w:rPr>
          <w:rFonts w:ascii="Roboto Mono" w:eastAsia="Roboto Mono" w:hAnsi="Roboto Mono" w:cs="Roboto Mono"/>
          <w:color w:val="202124"/>
          <w:sz w:val="20"/>
          <w:szCs w:val="20"/>
        </w:rPr>
        <w:t xml:space="preserve"> </w:t>
      </w:r>
      <w:r>
        <w:rPr>
          <w:rFonts w:ascii="Roboto Mono" w:eastAsia="Roboto Mono" w:hAnsi="Roboto Mono" w:cs="Roboto Mono"/>
          <w:color w:val="3367D6"/>
          <w:sz w:val="20"/>
          <w:szCs w:val="20"/>
        </w:rPr>
        <w:t>as</w:t>
      </w:r>
      <w:r>
        <w:rPr>
          <w:rFonts w:ascii="Roboto Mono" w:eastAsia="Roboto Mono" w:hAnsi="Roboto Mono" w:cs="Roboto Mono"/>
          <w:color w:val="202124"/>
          <w:sz w:val="20"/>
          <w:szCs w:val="20"/>
        </w:rPr>
        <w:t xml:space="preserve"> sales, </w:t>
      </w:r>
    </w:p>
    <w:p w14:paraId="17104933" w14:textId="77777777" w:rsidR="00DB1CC5" w:rsidRDefault="00AB756A">
      <w:pPr>
        <w:shd w:val="clear" w:color="auto" w:fill="FFFFFE"/>
        <w:spacing w:line="320" w:lineRule="auto"/>
        <w:rPr>
          <w:rFonts w:ascii="Roboto Mono" w:eastAsia="Roboto Mono" w:hAnsi="Roboto Mono" w:cs="Roboto Mono"/>
          <w:color w:val="37474F"/>
          <w:sz w:val="20"/>
          <w:szCs w:val="20"/>
        </w:rPr>
      </w:pPr>
      <w:r>
        <w:rPr>
          <w:rFonts w:ascii="Roboto Mono" w:eastAsia="Roboto Mono" w:hAnsi="Roboto Mono" w:cs="Roboto Mono"/>
          <w:color w:val="3367D6"/>
          <w:sz w:val="20"/>
          <w:szCs w:val="20"/>
        </w:rPr>
        <w:t>from</w:t>
      </w:r>
      <w:r>
        <w:rPr>
          <w:rFonts w:ascii="Roboto Mono" w:eastAsia="Roboto Mono" w:hAnsi="Roboto Mono" w:cs="Roboto Mono"/>
          <w:color w:val="202124"/>
          <w:sz w:val="20"/>
          <w:szCs w:val="20"/>
        </w:rPr>
        <w:t xml:space="preserve">  </w:t>
      </w:r>
      <w:r>
        <w:rPr>
          <w:rFonts w:ascii="Roboto Mono" w:eastAsia="Roboto Mono" w:hAnsi="Roboto Mono" w:cs="Roboto Mono"/>
          <w:color w:val="0D904F"/>
          <w:sz w:val="20"/>
          <w:szCs w:val="20"/>
        </w:rPr>
        <w:t>`</w:t>
      </w:r>
      <w:proofErr w:type="spellStart"/>
      <w:r>
        <w:rPr>
          <w:rFonts w:ascii="Roboto Mono" w:eastAsia="Roboto Mono" w:hAnsi="Roboto Mono" w:cs="Roboto Mono"/>
          <w:color w:val="0D904F"/>
          <w:sz w:val="20"/>
          <w:szCs w:val="20"/>
        </w:rPr>
        <w:t>dunnhumbysql.complete.transaction_data</w:t>
      </w:r>
      <w:proofErr w:type="spellEnd"/>
      <w:r>
        <w:rPr>
          <w:rFonts w:ascii="Roboto Mono" w:eastAsia="Roboto Mono" w:hAnsi="Roboto Mono" w:cs="Roboto Mono"/>
          <w:color w:val="0D904F"/>
          <w:sz w:val="20"/>
          <w:szCs w:val="20"/>
        </w:rPr>
        <w:t>`</w:t>
      </w:r>
      <w:r>
        <w:rPr>
          <w:rFonts w:ascii="Roboto Mono" w:eastAsia="Roboto Mono" w:hAnsi="Roboto Mono" w:cs="Roboto Mono"/>
          <w:color w:val="202124"/>
          <w:sz w:val="20"/>
          <w:szCs w:val="20"/>
        </w:rPr>
        <w:t xml:space="preserve"> </w:t>
      </w:r>
      <w:r>
        <w:rPr>
          <w:rFonts w:ascii="Roboto Mono" w:eastAsia="Roboto Mono" w:hAnsi="Roboto Mono" w:cs="Roboto Mono"/>
          <w:color w:val="3367D6"/>
          <w:sz w:val="20"/>
          <w:szCs w:val="20"/>
        </w:rPr>
        <w:t>group</w:t>
      </w:r>
      <w:r>
        <w:rPr>
          <w:rFonts w:ascii="Roboto Mono" w:eastAsia="Roboto Mono" w:hAnsi="Roboto Mono" w:cs="Roboto Mono"/>
          <w:color w:val="202124"/>
          <w:sz w:val="20"/>
          <w:szCs w:val="20"/>
        </w:rPr>
        <w:t xml:space="preserve"> </w:t>
      </w:r>
      <w:r>
        <w:rPr>
          <w:rFonts w:ascii="Roboto Mono" w:eastAsia="Roboto Mono" w:hAnsi="Roboto Mono" w:cs="Roboto Mono"/>
          <w:color w:val="3367D6"/>
          <w:sz w:val="20"/>
          <w:szCs w:val="20"/>
        </w:rPr>
        <w:t>by</w:t>
      </w:r>
      <w:r>
        <w:rPr>
          <w:rFonts w:ascii="Roboto Mono" w:eastAsia="Roboto Mono" w:hAnsi="Roboto Mono" w:cs="Roboto Mono"/>
          <w:color w:val="202124"/>
          <w:sz w:val="20"/>
          <w:szCs w:val="20"/>
        </w:rPr>
        <w:t xml:space="preserve"> </w:t>
      </w:r>
      <w:proofErr w:type="spellStart"/>
      <w:r>
        <w:rPr>
          <w:rFonts w:ascii="Roboto Mono" w:eastAsia="Roboto Mono" w:hAnsi="Roboto Mono" w:cs="Roboto Mono"/>
          <w:color w:val="202124"/>
          <w:sz w:val="20"/>
          <w:szCs w:val="20"/>
        </w:rPr>
        <w:t>household_key</w:t>
      </w:r>
      <w:proofErr w:type="spellEnd"/>
      <w:r>
        <w:rPr>
          <w:rFonts w:ascii="Roboto Mono" w:eastAsia="Roboto Mono" w:hAnsi="Roboto Mono" w:cs="Roboto Mono"/>
          <w:color w:val="202124"/>
          <w:sz w:val="20"/>
          <w:szCs w:val="20"/>
        </w:rPr>
        <w:t>, WEEK_NO</w:t>
      </w:r>
      <w:r>
        <w:rPr>
          <w:rFonts w:ascii="Roboto Mono" w:eastAsia="Roboto Mono" w:hAnsi="Roboto Mono" w:cs="Roboto Mono"/>
          <w:color w:val="37474F"/>
          <w:sz w:val="20"/>
          <w:szCs w:val="20"/>
        </w:rPr>
        <w:t>)</w:t>
      </w:r>
    </w:p>
    <w:p w14:paraId="17104934" w14:textId="77777777" w:rsidR="00DB1CC5" w:rsidRDefault="00AB756A">
      <w:pPr>
        <w:shd w:val="clear" w:color="auto" w:fill="FFFFFE"/>
        <w:spacing w:line="320" w:lineRule="auto"/>
        <w:rPr>
          <w:rFonts w:ascii="Roboto Mono" w:eastAsia="Roboto Mono" w:hAnsi="Roboto Mono" w:cs="Roboto Mono"/>
          <w:color w:val="202124"/>
          <w:sz w:val="20"/>
          <w:szCs w:val="20"/>
        </w:rPr>
      </w:pPr>
      <w:r>
        <w:rPr>
          <w:rFonts w:ascii="Roboto Mono" w:eastAsia="Roboto Mono" w:hAnsi="Roboto Mono" w:cs="Roboto Mono"/>
          <w:color w:val="202124"/>
          <w:sz w:val="20"/>
          <w:szCs w:val="20"/>
        </w:rPr>
        <w:t xml:space="preserve">  </w:t>
      </w:r>
      <w:r>
        <w:rPr>
          <w:rFonts w:ascii="Roboto Mono" w:eastAsia="Roboto Mono" w:hAnsi="Roboto Mono" w:cs="Roboto Mono"/>
          <w:color w:val="3367D6"/>
          <w:sz w:val="20"/>
          <w:szCs w:val="20"/>
        </w:rPr>
        <w:t>group</w:t>
      </w:r>
      <w:r>
        <w:rPr>
          <w:rFonts w:ascii="Roboto Mono" w:eastAsia="Roboto Mono" w:hAnsi="Roboto Mono" w:cs="Roboto Mono"/>
          <w:color w:val="202124"/>
          <w:sz w:val="20"/>
          <w:szCs w:val="20"/>
        </w:rPr>
        <w:t xml:space="preserve"> </w:t>
      </w:r>
      <w:r>
        <w:rPr>
          <w:rFonts w:ascii="Roboto Mono" w:eastAsia="Roboto Mono" w:hAnsi="Roboto Mono" w:cs="Roboto Mono"/>
          <w:color w:val="3367D6"/>
          <w:sz w:val="20"/>
          <w:szCs w:val="20"/>
        </w:rPr>
        <w:t>by</w:t>
      </w:r>
      <w:r>
        <w:rPr>
          <w:rFonts w:ascii="Roboto Mono" w:eastAsia="Roboto Mono" w:hAnsi="Roboto Mono" w:cs="Roboto Mono"/>
          <w:color w:val="202124"/>
          <w:sz w:val="20"/>
          <w:szCs w:val="20"/>
        </w:rPr>
        <w:t xml:space="preserve">  </w:t>
      </w:r>
      <w:proofErr w:type="spellStart"/>
      <w:r>
        <w:rPr>
          <w:rFonts w:ascii="Roboto Mono" w:eastAsia="Roboto Mono" w:hAnsi="Roboto Mono" w:cs="Roboto Mono"/>
          <w:color w:val="202124"/>
          <w:sz w:val="20"/>
          <w:szCs w:val="20"/>
        </w:rPr>
        <w:t>household_key</w:t>
      </w:r>
      <w:proofErr w:type="spellEnd"/>
      <w:r>
        <w:rPr>
          <w:rFonts w:ascii="Roboto Mono" w:eastAsia="Roboto Mono" w:hAnsi="Roboto Mono" w:cs="Roboto Mono"/>
          <w:color w:val="202124"/>
          <w:sz w:val="20"/>
          <w:szCs w:val="20"/>
        </w:rPr>
        <w:t>, quarter</w:t>
      </w:r>
    </w:p>
    <w:p w14:paraId="17104935" w14:textId="77777777" w:rsidR="00DB1CC5" w:rsidRDefault="00DB1CC5">
      <w:pPr>
        <w:shd w:val="clear" w:color="auto" w:fill="FFFFFE"/>
        <w:spacing w:line="320" w:lineRule="auto"/>
        <w:rPr>
          <w:rFonts w:ascii="Roboto Mono" w:eastAsia="Roboto Mono" w:hAnsi="Roboto Mono" w:cs="Roboto Mono"/>
          <w:color w:val="202124"/>
          <w:sz w:val="24"/>
          <w:szCs w:val="24"/>
        </w:rPr>
      </w:pPr>
    </w:p>
    <w:p w14:paraId="17104936" w14:textId="77777777" w:rsidR="00DB1CC5" w:rsidRDefault="00AB756A">
      <w:pPr>
        <w:shd w:val="clear" w:color="auto" w:fill="FFFFFE"/>
        <w:spacing w:line="320" w:lineRule="auto"/>
        <w:rPr>
          <w:rFonts w:ascii="Roboto Mono" w:eastAsia="Roboto Mono" w:hAnsi="Roboto Mono" w:cs="Roboto Mono"/>
          <w:b/>
          <w:color w:val="202124"/>
          <w:sz w:val="20"/>
          <w:szCs w:val="20"/>
        </w:rPr>
      </w:pPr>
      <w:r>
        <w:rPr>
          <w:rFonts w:ascii="Roboto Mono" w:eastAsia="Roboto Mono" w:hAnsi="Roboto Mono" w:cs="Roboto Mono"/>
          <w:b/>
          <w:color w:val="202124"/>
          <w:sz w:val="20"/>
          <w:szCs w:val="20"/>
        </w:rPr>
        <w:t xml:space="preserve">  </w:t>
      </w:r>
    </w:p>
    <w:p w14:paraId="17104937" w14:textId="77777777" w:rsidR="00DB1CC5" w:rsidRDefault="00AB756A">
      <w:pPr>
        <w:shd w:val="clear" w:color="auto" w:fill="FFFFFE"/>
        <w:spacing w:line="320" w:lineRule="auto"/>
        <w:rPr>
          <w:rFonts w:ascii="Roboto Mono" w:eastAsia="Roboto Mono" w:hAnsi="Roboto Mono" w:cs="Roboto Mono"/>
          <w:b/>
          <w:color w:val="202124"/>
          <w:sz w:val="20"/>
          <w:szCs w:val="20"/>
        </w:rPr>
      </w:pPr>
      <w:r>
        <w:rPr>
          <w:rFonts w:ascii="Roboto Mono" w:eastAsia="Roboto Mono" w:hAnsi="Roboto Mono" w:cs="Roboto Mono"/>
          <w:b/>
          <w:noProof/>
          <w:color w:val="202124"/>
          <w:sz w:val="20"/>
          <w:szCs w:val="20"/>
        </w:rPr>
        <w:drawing>
          <wp:inline distT="114300" distB="114300" distL="114300" distR="114300" wp14:anchorId="17104A0B" wp14:editId="17104A0C">
            <wp:extent cx="4343400" cy="3857625"/>
            <wp:effectExtent l="0" t="0" r="0" b="0"/>
            <wp:docPr id="5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5"/>
                    <a:srcRect/>
                    <a:stretch>
                      <a:fillRect/>
                    </a:stretch>
                  </pic:blipFill>
                  <pic:spPr>
                    <a:xfrm>
                      <a:off x="0" y="0"/>
                      <a:ext cx="4343400" cy="3857625"/>
                    </a:xfrm>
                    <a:prstGeom prst="rect">
                      <a:avLst/>
                    </a:prstGeom>
                    <a:ln/>
                  </pic:spPr>
                </pic:pic>
              </a:graphicData>
            </a:graphic>
          </wp:inline>
        </w:drawing>
      </w:r>
    </w:p>
    <w:p w14:paraId="17104938" w14:textId="77777777" w:rsidR="00DB1CC5" w:rsidRDefault="00AB756A">
      <w:pPr>
        <w:shd w:val="clear" w:color="auto" w:fill="FFFFFE"/>
        <w:spacing w:line="320" w:lineRule="auto"/>
        <w:rPr>
          <w:rFonts w:ascii="Roboto Mono" w:eastAsia="Roboto Mono" w:hAnsi="Roboto Mono" w:cs="Roboto Mono"/>
          <w:b/>
          <w:color w:val="202124"/>
          <w:sz w:val="20"/>
          <w:szCs w:val="20"/>
        </w:rPr>
      </w:pPr>
      <w:r>
        <w:rPr>
          <w:rFonts w:ascii="Roboto Mono" w:eastAsia="Roboto Mono" w:hAnsi="Roboto Mono" w:cs="Roboto Mono"/>
          <w:b/>
          <w:color w:val="202124"/>
          <w:sz w:val="20"/>
          <w:szCs w:val="20"/>
        </w:rPr>
        <w:t>For better understanding selecting a single customer</w:t>
      </w:r>
    </w:p>
    <w:p w14:paraId="17104939" w14:textId="77777777" w:rsidR="00DB1CC5" w:rsidRDefault="00AB756A">
      <w:pPr>
        <w:shd w:val="clear" w:color="auto" w:fill="FFFFFE"/>
        <w:spacing w:line="32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select</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household_key,</w:t>
      </w:r>
      <w:r>
        <w:rPr>
          <w:rFonts w:ascii="Roboto Mono" w:eastAsia="Roboto Mono" w:hAnsi="Roboto Mono" w:cs="Roboto Mono"/>
          <w:b/>
          <w:color w:val="3367D6"/>
          <w:sz w:val="20"/>
          <w:szCs w:val="20"/>
        </w:rPr>
        <w:t>sum</w:t>
      </w:r>
      <w:proofErr w:type="spellEnd"/>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sales</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case</w:t>
      </w:r>
      <w:r>
        <w:rPr>
          <w:rFonts w:ascii="Roboto Mono" w:eastAsia="Roboto Mono" w:hAnsi="Roboto Mono" w:cs="Roboto Mono"/>
          <w:b/>
          <w:color w:val="202124"/>
          <w:sz w:val="20"/>
          <w:szCs w:val="20"/>
        </w:rPr>
        <w:t xml:space="preserve">   </w:t>
      </w:r>
    </w:p>
    <w:p w14:paraId="1710493A" w14:textId="77777777" w:rsidR="00DB1CC5" w:rsidRDefault="00AB756A">
      <w:pPr>
        <w:shd w:val="clear" w:color="auto" w:fill="FFFFFE"/>
        <w:spacing w:line="32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when</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week_no</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between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0</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and</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12</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then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1</w:t>
      </w:r>
    </w:p>
    <w:p w14:paraId="1710493B" w14:textId="77777777" w:rsidR="00DB1CC5" w:rsidRDefault="00AB756A">
      <w:pPr>
        <w:shd w:val="clear" w:color="auto" w:fill="FFFFFE"/>
        <w:spacing w:line="32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when</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week_no</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between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13</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and</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25</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then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2</w:t>
      </w:r>
    </w:p>
    <w:p w14:paraId="1710493C" w14:textId="77777777" w:rsidR="00DB1CC5" w:rsidRDefault="00AB756A">
      <w:pPr>
        <w:shd w:val="clear" w:color="auto" w:fill="FFFFFE"/>
        <w:spacing w:line="32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when</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week_no</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between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26</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and</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38</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then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3</w:t>
      </w:r>
    </w:p>
    <w:p w14:paraId="1710493D" w14:textId="77777777" w:rsidR="00DB1CC5" w:rsidRDefault="00AB756A">
      <w:pPr>
        <w:shd w:val="clear" w:color="auto" w:fill="FFFFFE"/>
        <w:spacing w:line="32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when</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week_no</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between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39</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and</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51</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then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4</w:t>
      </w:r>
    </w:p>
    <w:p w14:paraId="1710493E" w14:textId="77777777" w:rsidR="00DB1CC5" w:rsidRDefault="00AB756A">
      <w:pPr>
        <w:shd w:val="clear" w:color="auto" w:fill="FFFFFE"/>
        <w:spacing w:line="32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when</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week_no</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between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52</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and</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64</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then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5</w:t>
      </w:r>
    </w:p>
    <w:p w14:paraId="1710493F" w14:textId="77777777" w:rsidR="00DB1CC5" w:rsidRDefault="00AB756A">
      <w:pPr>
        <w:shd w:val="clear" w:color="auto" w:fill="FFFFFE"/>
        <w:spacing w:line="32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when</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week_no</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between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65</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and</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77</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then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6</w:t>
      </w:r>
    </w:p>
    <w:p w14:paraId="17104940" w14:textId="77777777" w:rsidR="00DB1CC5" w:rsidRDefault="00AB756A">
      <w:pPr>
        <w:shd w:val="clear" w:color="auto" w:fill="FFFFFE"/>
        <w:spacing w:line="32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when</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week_no</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between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78</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and</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90</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then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7</w:t>
      </w:r>
    </w:p>
    <w:p w14:paraId="17104941" w14:textId="77777777" w:rsidR="00DB1CC5" w:rsidRDefault="00AB756A">
      <w:pPr>
        <w:shd w:val="clear" w:color="auto" w:fill="FFFFFE"/>
        <w:spacing w:line="32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lastRenderedPageBreak/>
        <w:t>when</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week_no</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between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91</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and</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102</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then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8</w:t>
      </w:r>
    </w:p>
    <w:p w14:paraId="17104942" w14:textId="77777777" w:rsidR="00DB1CC5" w:rsidRDefault="00AB756A">
      <w:pPr>
        <w:shd w:val="clear" w:color="auto" w:fill="FFFFFE"/>
        <w:spacing w:line="32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end</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as</w:t>
      </w:r>
      <w:r>
        <w:rPr>
          <w:rFonts w:ascii="Roboto Mono" w:eastAsia="Roboto Mono" w:hAnsi="Roboto Mono" w:cs="Roboto Mono"/>
          <w:b/>
          <w:color w:val="202124"/>
          <w:sz w:val="20"/>
          <w:szCs w:val="20"/>
        </w:rPr>
        <w:t xml:space="preserve"> quarter</w:t>
      </w:r>
    </w:p>
    <w:p w14:paraId="17104943" w14:textId="77777777" w:rsidR="00DB1CC5" w:rsidRDefault="00AB756A">
      <w:pPr>
        <w:shd w:val="clear" w:color="auto" w:fill="FFFFFE"/>
        <w:spacing w:line="32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from</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select</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week_no</w:t>
      </w:r>
      <w:proofErr w:type="spellEnd"/>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household_key</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sum</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SALES_VALUE</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as</w:t>
      </w:r>
      <w:r>
        <w:rPr>
          <w:rFonts w:ascii="Roboto Mono" w:eastAsia="Roboto Mono" w:hAnsi="Roboto Mono" w:cs="Roboto Mono"/>
          <w:b/>
          <w:color w:val="202124"/>
          <w:sz w:val="20"/>
          <w:szCs w:val="20"/>
        </w:rPr>
        <w:t xml:space="preserve"> sales, </w:t>
      </w:r>
    </w:p>
    <w:p w14:paraId="17104944" w14:textId="77777777" w:rsidR="00DB1CC5" w:rsidRDefault="00AB756A">
      <w:pPr>
        <w:shd w:val="clear" w:color="auto" w:fill="FFFFFE"/>
        <w:spacing w:line="320" w:lineRule="auto"/>
        <w:rPr>
          <w:rFonts w:ascii="Roboto Mono" w:eastAsia="Roboto Mono" w:hAnsi="Roboto Mono" w:cs="Roboto Mono"/>
          <w:b/>
          <w:color w:val="37474F"/>
          <w:sz w:val="20"/>
          <w:szCs w:val="20"/>
        </w:rPr>
      </w:pPr>
      <w:r>
        <w:rPr>
          <w:rFonts w:ascii="Roboto Mono" w:eastAsia="Roboto Mono" w:hAnsi="Roboto Mono" w:cs="Roboto Mono"/>
          <w:b/>
          <w:color w:val="3367D6"/>
          <w:sz w:val="20"/>
          <w:szCs w:val="20"/>
        </w:rPr>
        <w:t>from</w:t>
      </w:r>
      <w:r>
        <w:rPr>
          <w:rFonts w:ascii="Roboto Mono" w:eastAsia="Roboto Mono" w:hAnsi="Roboto Mono" w:cs="Roboto Mono"/>
          <w:b/>
          <w:color w:val="202124"/>
          <w:sz w:val="20"/>
          <w:szCs w:val="20"/>
        </w:rPr>
        <w:t xml:space="preserve">  </w:t>
      </w:r>
      <w:r>
        <w:rPr>
          <w:rFonts w:ascii="Roboto Mono" w:eastAsia="Roboto Mono" w:hAnsi="Roboto Mono" w:cs="Roboto Mono"/>
          <w:b/>
          <w:color w:val="0D904F"/>
          <w:sz w:val="20"/>
          <w:szCs w:val="20"/>
        </w:rPr>
        <w:t>`</w:t>
      </w:r>
      <w:proofErr w:type="spellStart"/>
      <w:r>
        <w:rPr>
          <w:rFonts w:ascii="Roboto Mono" w:eastAsia="Roboto Mono" w:hAnsi="Roboto Mono" w:cs="Roboto Mono"/>
          <w:b/>
          <w:color w:val="0D904F"/>
          <w:sz w:val="20"/>
          <w:szCs w:val="20"/>
        </w:rPr>
        <w:t>dunnhumbysql.complete.transaction_data</w:t>
      </w:r>
      <w:proofErr w:type="spellEnd"/>
      <w:r>
        <w:rPr>
          <w:rFonts w:ascii="Roboto Mono" w:eastAsia="Roboto Mono" w:hAnsi="Roboto Mono" w:cs="Roboto Mono"/>
          <w:b/>
          <w:color w:val="0D904F"/>
          <w:sz w:val="20"/>
          <w:szCs w:val="20"/>
        </w:rPr>
        <w:t>`</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group</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by</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household_key</w:t>
      </w:r>
      <w:proofErr w:type="spellEnd"/>
      <w:r>
        <w:rPr>
          <w:rFonts w:ascii="Roboto Mono" w:eastAsia="Roboto Mono" w:hAnsi="Roboto Mono" w:cs="Roboto Mono"/>
          <w:b/>
          <w:color w:val="202124"/>
          <w:sz w:val="20"/>
          <w:szCs w:val="20"/>
        </w:rPr>
        <w:t>, WEEK_NO</w:t>
      </w:r>
      <w:r>
        <w:rPr>
          <w:rFonts w:ascii="Roboto Mono" w:eastAsia="Roboto Mono" w:hAnsi="Roboto Mono" w:cs="Roboto Mono"/>
          <w:b/>
          <w:color w:val="37474F"/>
          <w:sz w:val="20"/>
          <w:szCs w:val="20"/>
        </w:rPr>
        <w:t>)</w:t>
      </w:r>
    </w:p>
    <w:p w14:paraId="17104945" w14:textId="77777777" w:rsidR="00DB1CC5" w:rsidRDefault="00AB756A">
      <w:pPr>
        <w:shd w:val="clear" w:color="auto" w:fill="FFFFFE"/>
        <w:spacing w:line="32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where</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800000"/>
          <w:sz w:val="20"/>
          <w:szCs w:val="20"/>
        </w:rPr>
        <w:t>household_key</w:t>
      </w:r>
      <w:proofErr w:type="spellEnd"/>
      <w:r>
        <w:rPr>
          <w:rFonts w:ascii="Roboto Mono" w:eastAsia="Roboto Mono" w:hAnsi="Roboto Mono" w:cs="Roboto Mono"/>
          <w:b/>
          <w:color w:val="202124"/>
          <w:sz w:val="20"/>
          <w:szCs w:val="20"/>
        </w:rPr>
        <w:t>=</w:t>
      </w:r>
      <w:r>
        <w:rPr>
          <w:rFonts w:ascii="Roboto Mono" w:eastAsia="Roboto Mono" w:hAnsi="Roboto Mono" w:cs="Roboto Mono"/>
          <w:b/>
          <w:color w:val="F4511E"/>
          <w:sz w:val="20"/>
          <w:szCs w:val="20"/>
        </w:rPr>
        <w:t>2375</w:t>
      </w:r>
    </w:p>
    <w:p w14:paraId="17104946" w14:textId="77777777" w:rsidR="00DB1CC5" w:rsidRDefault="00AB756A">
      <w:pPr>
        <w:shd w:val="clear" w:color="auto" w:fill="FFFFFE"/>
        <w:spacing w:line="320" w:lineRule="auto"/>
        <w:rPr>
          <w:rFonts w:ascii="Roboto Mono" w:eastAsia="Roboto Mono" w:hAnsi="Roboto Mono" w:cs="Roboto Mono"/>
          <w:b/>
          <w:color w:val="202124"/>
          <w:sz w:val="20"/>
          <w:szCs w:val="20"/>
        </w:rPr>
      </w:pP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group</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by</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household_key</w:t>
      </w:r>
      <w:proofErr w:type="spellEnd"/>
      <w:r>
        <w:rPr>
          <w:rFonts w:ascii="Roboto Mono" w:eastAsia="Roboto Mono" w:hAnsi="Roboto Mono" w:cs="Roboto Mono"/>
          <w:b/>
          <w:color w:val="202124"/>
          <w:sz w:val="20"/>
          <w:szCs w:val="20"/>
        </w:rPr>
        <w:t>, quarter</w:t>
      </w:r>
    </w:p>
    <w:p w14:paraId="17104947" w14:textId="77777777" w:rsidR="00DB1CC5" w:rsidRDefault="00AB756A">
      <w:pPr>
        <w:shd w:val="clear" w:color="auto" w:fill="FFFFFE"/>
        <w:spacing w:line="320" w:lineRule="auto"/>
        <w:rPr>
          <w:rFonts w:ascii="Roboto Mono" w:eastAsia="Roboto Mono" w:hAnsi="Roboto Mono" w:cs="Roboto Mono"/>
          <w:b/>
          <w:color w:val="202124"/>
          <w:sz w:val="18"/>
          <w:szCs w:val="18"/>
        </w:rPr>
      </w:pPr>
      <w:r>
        <w:rPr>
          <w:rFonts w:ascii="Roboto Mono" w:eastAsia="Roboto Mono" w:hAnsi="Roboto Mono" w:cs="Roboto Mono"/>
          <w:b/>
          <w:noProof/>
          <w:color w:val="202124"/>
          <w:sz w:val="18"/>
          <w:szCs w:val="18"/>
        </w:rPr>
        <w:drawing>
          <wp:inline distT="114300" distB="114300" distL="114300" distR="114300" wp14:anchorId="17104A0D" wp14:editId="17104A0E">
            <wp:extent cx="4200525" cy="2505075"/>
            <wp:effectExtent l="0" t="0" r="0" b="0"/>
            <wp:docPr id="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4200525" cy="2505075"/>
                    </a:xfrm>
                    <a:prstGeom prst="rect">
                      <a:avLst/>
                    </a:prstGeom>
                    <a:ln/>
                  </pic:spPr>
                </pic:pic>
              </a:graphicData>
            </a:graphic>
          </wp:inline>
        </w:drawing>
      </w:r>
    </w:p>
    <w:p w14:paraId="17104948" w14:textId="77777777" w:rsidR="00DB1CC5" w:rsidRDefault="00DB1CC5">
      <w:pPr>
        <w:shd w:val="clear" w:color="auto" w:fill="FFFFFE"/>
        <w:spacing w:line="320" w:lineRule="auto"/>
        <w:rPr>
          <w:rFonts w:ascii="Roboto Mono" w:eastAsia="Roboto Mono" w:hAnsi="Roboto Mono" w:cs="Roboto Mono"/>
          <w:b/>
          <w:color w:val="202124"/>
          <w:sz w:val="20"/>
          <w:szCs w:val="20"/>
        </w:rPr>
      </w:pPr>
    </w:p>
    <w:p w14:paraId="17104949" w14:textId="77777777" w:rsidR="00DB1CC5" w:rsidRDefault="00DB1CC5">
      <w:pPr>
        <w:shd w:val="clear" w:color="auto" w:fill="FFFFFE"/>
        <w:spacing w:line="320" w:lineRule="auto"/>
        <w:rPr>
          <w:rFonts w:ascii="Roboto Mono" w:eastAsia="Roboto Mono" w:hAnsi="Roboto Mono" w:cs="Roboto Mono"/>
          <w:b/>
          <w:color w:val="202124"/>
          <w:sz w:val="20"/>
          <w:szCs w:val="20"/>
        </w:rPr>
      </w:pPr>
    </w:p>
    <w:p w14:paraId="1710494A" w14:textId="77777777" w:rsidR="00DB1CC5" w:rsidRDefault="00DB1CC5">
      <w:pPr>
        <w:shd w:val="clear" w:color="auto" w:fill="FFFFFE"/>
        <w:spacing w:line="320" w:lineRule="auto"/>
        <w:rPr>
          <w:rFonts w:ascii="Roboto Mono" w:eastAsia="Roboto Mono" w:hAnsi="Roboto Mono" w:cs="Roboto Mono"/>
          <w:b/>
          <w:color w:val="202124"/>
          <w:sz w:val="24"/>
          <w:szCs w:val="24"/>
        </w:rPr>
      </w:pPr>
    </w:p>
    <w:p w14:paraId="1710494B" w14:textId="77777777" w:rsidR="00DB1CC5" w:rsidRDefault="00AB756A">
      <w:pPr>
        <w:numPr>
          <w:ilvl w:val="0"/>
          <w:numId w:val="19"/>
        </w:numPr>
        <w:shd w:val="clear" w:color="auto" w:fill="FFFFFE"/>
        <w:spacing w:line="320" w:lineRule="auto"/>
        <w:rPr>
          <w:rFonts w:ascii="Roboto Mono" w:eastAsia="Roboto Mono" w:hAnsi="Roboto Mono" w:cs="Roboto Mono"/>
          <w:b/>
          <w:color w:val="202124"/>
          <w:sz w:val="24"/>
          <w:szCs w:val="24"/>
        </w:rPr>
      </w:pPr>
      <w:r>
        <w:rPr>
          <w:rFonts w:ascii="Roboto Mono" w:eastAsia="Roboto Mono" w:hAnsi="Roboto Mono" w:cs="Roboto Mono"/>
          <w:b/>
          <w:color w:val="202124"/>
          <w:sz w:val="24"/>
          <w:szCs w:val="24"/>
        </w:rPr>
        <w:t>4.f. Customer churn analysis for each quarter</w:t>
      </w:r>
    </w:p>
    <w:p w14:paraId="1710494C" w14:textId="77777777" w:rsidR="00DB1CC5" w:rsidRDefault="00DB1CC5">
      <w:pPr>
        <w:shd w:val="clear" w:color="auto" w:fill="FFFFFE"/>
        <w:spacing w:line="320" w:lineRule="auto"/>
        <w:rPr>
          <w:rFonts w:ascii="Roboto Mono" w:eastAsia="Roboto Mono" w:hAnsi="Roboto Mono" w:cs="Roboto Mono"/>
          <w:b/>
          <w:color w:val="3367D6"/>
          <w:sz w:val="18"/>
          <w:szCs w:val="18"/>
        </w:rPr>
      </w:pPr>
    </w:p>
    <w:p w14:paraId="1710494D" w14:textId="77777777" w:rsidR="00DB1CC5" w:rsidRDefault="00AB756A">
      <w:pPr>
        <w:shd w:val="clear" w:color="auto" w:fill="FFFFFE"/>
        <w:spacing w:line="320" w:lineRule="auto"/>
        <w:rPr>
          <w:rFonts w:ascii="Roboto Mono" w:eastAsia="Roboto Mono" w:hAnsi="Roboto Mono" w:cs="Roboto Mono"/>
          <w:b/>
          <w:color w:val="37474F"/>
          <w:sz w:val="20"/>
          <w:szCs w:val="20"/>
        </w:rPr>
      </w:pPr>
      <w:r>
        <w:rPr>
          <w:rFonts w:ascii="Roboto Mono" w:eastAsia="Roboto Mono" w:hAnsi="Roboto Mono" w:cs="Roboto Mono"/>
          <w:b/>
          <w:color w:val="3367D6"/>
          <w:sz w:val="20"/>
          <w:szCs w:val="20"/>
        </w:rPr>
        <w:t>with</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cte</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as</w:t>
      </w:r>
      <w:r>
        <w:rPr>
          <w:rFonts w:ascii="Roboto Mono" w:eastAsia="Roboto Mono" w:hAnsi="Roboto Mono" w:cs="Roboto Mono"/>
          <w:b/>
          <w:color w:val="37474F"/>
          <w:sz w:val="20"/>
          <w:szCs w:val="20"/>
        </w:rPr>
        <w:t>(</w:t>
      </w:r>
    </w:p>
    <w:p w14:paraId="1710494E" w14:textId="77777777" w:rsidR="00DB1CC5" w:rsidRDefault="00AB756A">
      <w:pPr>
        <w:shd w:val="clear" w:color="auto" w:fill="FFFFFE"/>
        <w:spacing w:line="32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select</w:t>
      </w:r>
      <w:r>
        <w:rPr>
          <w:rFonts w:ascii="Roboto Mono" w:eastAsia="Roboto Mono" w:hAnsi="Roboto Mono" w:cs="Roboto Mono"/>
          <w:b/>
          <w:color w:val="202124"/>
          <w:sz w:val="20"/>
          <w:szCs w:val="20"/>
        </w:rPr>
        <w:t xml:space="preserve"> </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w:t>
      </w:r>
    </w:p>
    <w:p w14:paraId="1710494F" w14:textId="77777777" w:rsidR="00DB1CC5" w:rsidRDefault="00AB756A">
      <w:pPr>
        <w:shd w:val="clear" w:color="auto" w:fill="FFFFFE"/>
        <w:spacing w:line="320" w:lineRule="auto"/>
        <w:rPr>
          <w:rFonts w:ascii="Roboto Mono" w:eastAsia="Roboto Mono" w:hAnsi="Roboto Mono" w:cs="Roboto Mono"/>
          <w:b/>
          <w:color w:val="3367D6"/>
          <w:sz w:val="20"/>
          <w:szCs w:val="20"/>
        </w:rPr>
      </w:pPr>
      <w:r>
        <w:rPr>
          <w:rFonts w:ascii="Roboto Mono" w:eastAsia="Roboto Mono" w:hAnsi="Roboto Mono" w:cs="Roboto Mono"/>
          <w:b/>
          <w:color w:val="3367D6"/>
          <w:sz w:val="20"/>
          <w:szCs w:val="20"/>
        </w:rPr>
        <w:t>case</w:t>
      </w:r>
    </w:p>
    <w:p w14:paraId="17104950" w14:textId="77777777" w:rsidR="00DB1CC5" w:rsidRDefault="00AB756A">
      <w:pPr>
        <w:shd w:val="clear" w:color="auto" w:fill="FFFFFE"/>
        <w:spacing w:line="32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when</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week_no</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between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0</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and</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12</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then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1</w:t>
      </w:r>
    </w:p>
    <w:p w14:paraId="17104951" w14:textId="77777777" w:rsidR="00DB1CC5" w:rsidRDefault="00AB756A">
      <w:pPr>
        <w:shd w:val="clear" w:color="auto" w:fill="FFFFFE"/>
        <w:spacing w:line="32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when</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week_no</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between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13</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and</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25</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then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2</w:t>
      </w:r>
    </w:p>
    <w:p w14:paraId="17104952" w14:textId="77777777" w:rsidR="00DB1CC5" w:rsidRDefault="00AB756A">
      <w:pPr>
        <w:shd w:val="clear" w:color="auto" w:fill="FFFFFE"/>
        <w:spacing w:line="32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when</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week_no</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between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26</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and</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38</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then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3</w:t>
      </w:r>
    </w:p>
    <w:p w14:paraId="17104953" w14:textId="77777777" w:rsidR="00DB1CC5" w:rsidRDefault="00AB756A">
      <w:pPr>
        <w:shd w:val="clear" w:color="auto" w:fill="FFFFFE"/>
        <w:spacing w:line="32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when</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week_no</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between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39</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and</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51</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then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4</w:t>
      </w:r>
    </w:p>
    <w:p w14:paraId="17104954" w14:textId="77777777" w:rsidR="00DB1CC5" w:rsidRDefault="00AB756A">
      <w:pPr>
        <w:shd w:val="clear" w:color="auto" w:fill="FFFFFE"/>
        <w:spacing w:line="32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when</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week_no</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between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52</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and</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64</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then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5</w:t>
      </w:r>
    </w:p>
    <w:p w14:paraId="17104955" w14:textId="77777777" w:rsidR="00DB1CC5" w:rsidRDefault="00AB756A">
      <w:pPr>
        <w:shd w:val="clear" w:color="auto" w:fill="FFFFFE"/>
        <w:spacing w:line="32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when</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week_no</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between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65</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and</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77</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then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6</w:t>
      </w:r>
    </w:p>
    <w:p w14:paraId="17104956" w14:textId="77777777" w:rsidR="00DB1CC5" w:rsidRDefault="00AB756A">
      <w:pPr>
        <w:shd w:val="clear" w:color="auto" w:fill="FFFFFE"/>
        <w:spacing w:line="32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when</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week_no</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between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78</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and</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90</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then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7</w:t>
      </w:r>
    </w:p>
    <w:p w14:paraId="17104957" w14:textId="77777777" w:rsidR="00DB1CC5" w:rsidRDefault="00AB756A">
      <w:pPr>
        <w:shd w:val="clear" w:color="auto" w:fill="FFFFFE"/>
        <w:spacing w:line="32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when</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week_no</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between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91</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and</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102</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then</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8</w:t>
      </w:r>
    </w:p>
    <w:p w14:paraId="17104958" w14:textId="77777777" w:rsidR="00DB1CC5" w:rsidRDefault="00AB756A">
      <w:pPr>
        <w:shd w:val="clear" w:color="auto" w:fill="FFFFFE"/>
        <w:spacing w:line="32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end</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as</w:t>
      </w:r>
      <w:r>
        <w:rPr>
          <w:rFonts w:ascii="Roboto Mono" w:eastAsia="Roboto Mono" w:hAnsi="Roboto Mono" w:cs="Roboto Mono"/>
          <w:b/>
          <w:color w:val="202124"/>
          <w:sz w:val="20"/>
          <w:szCs w:val="20"/>
        </w:rPr>
        <w:t xml:space="preserve"> quarter</w:t>
      </w:r>
    </w:p>
    <w:p w14:paraId="17104959" w14:textId="77777777" w:rsidR="00DB1CC5" w:rsidRDefault="00AB756A">
      <w:pPr>
        <w:shd w:val="clear" w:color="auto" w:fill="FFFFFE"/>
        <w:spacing w:line="32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from</w:t>
      </w:r>
      <w:r>
        <w:rPr>
          <w:rFonts w:ascii="Roboto Mono" w:eastAsia="Roboto Mono" w:hAnsi="Roboto Mono" w:cs="Roboto Mono"/>
          <w:b/>
          <w:color w:val="202124"/>
          <w:sz w:val="20"/>
          <w:szCs w:val="20"/>
        </w:rPr>
        <w:t xml:space="preserve"> </w:t>
      </w:r>
      <w:r>
        <w:rPr>
          <w:rFonts w:ascii="Roboto Mono" w:eastAsia="Roboto Mono" w:hAnsi="Roboto Mono" w:cs="Roboto Mono"/>
          <w:b/>
          <w:color w:val="0D904F"/>
          <w:sz w:val="20"/>
          <w:szCs w:val="20"/>
        </w:rPr>
        <w:t>`</w:t>
      </w:r>
      <w:proofErr w:type="spellStart"/>
      <w:r>
        <w:rPr>
          <w:rFonts w:ascii="Roboto Mono" w:eastAsia="Roboto Mono" w:hAnsi="Roboto Mono" w:cs="Roboto Mono"/>
          <w:b/>
          <w:color w:val="0D904F"/>
          <w:sz w:val="20"/>
          <w:szCs w:val="20"/>
        </w:rPr>
        <w:t>dunnhumbysql.complete.transaction_data</w:t>
      </w:r>
      <w:proofErr w:type="spellEnd"/>
      <w:r>
        <w:rPr>
          <w:rFonts w:ascii="Roboto Mono" w:eastAsia="Roboto Mono" w:hAnsi="Roboto Mono" w:cs="Roboto Mono"/>
          <w:b/>
          <w:color w:val="0D904F"/>
          <w:sz w:val="20"/>
          <w:szCs w:val="20"/>
        </w:rPr>
        <w:t>`</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 xml:space="preserve"> </w:t>
      </w:r>
    </w:p>
    <w:p w14:paraId="1710495A" w14:textId="77777777" w:rsidR="00DB1CC5" w:rsidRDefault="00AB756A">
      <w:pPr>
        <w:shd w:val="clear" w:color="auto" w:fill="FFFFFE"/>
        <w:spacing w:line="32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lastRenderedPageBreak/>
        <w:t>select</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a.quarter</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count</w:t>
      </w:r>
      <w:r>
        <w:rPr>
          <w:rFonts w:ascii="Roboto Mono" w:eastAsia="Roboto Mono" w:hAnsi="Roboto Mono" w:cs="Roboto Mono"/>
          <w:b/>
          <w:color w:val="37474F"/>
          <w:sz w:val="20"/>
          <w:szCs w:val="20"/>
        </w:rPr>
        <w:t>(</w:t>
      </w:r>
      <w:r>
        <w:rPr>
          <w:rFonts w:ascii="Roboto Mono" w:eastAsia="Roboto Mono" w:hAnsi="Roboto Mono" w:cs="Roboto Mono"/>
          <w:b/>
          <w:color w:val="3367D6"/>
          <w:sz w:val="20"/>
          <w:szCs w:val="20"/>
        </w:rPr>
        <w:t>distinct</w:t>
      </w:r>
      <w:r>
        <w:rPr>
          <w:rFonts w:ascii="Roboto Mono" w:eastAsia="Roboto Mono" w:hAnsi="Roboto Mono" w:cs="Roboto Mono"/>
          <w:b/>
          <w:color w:val="37474F"/>
          <w:sz w:val="20"/>
          <w:szCs w:val="20"/>
        </w:rPr>
        <w:t>(</w:t>
      </w:r>
      <w:proofErr w:type="spellStart"/>
      <w:r>
        <w:rPr>
          <w:rFonts w:ascii="Roboto Mono" w:eastAsia="Roboto Mono" w:hAnsi="Roboto Mono" w:cs="Roboto Mono"/>
          <w:b/>
          <w:color w:val="202124"/>
          <w:sz w:val="20"/>
          <w:szCs w:val="20"/>
        </w:rPr>
        <w:t>a.household_key</w:t>
      </w:r>
      <w:proofErr w:type="spellEnd"/>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as</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chrned</w:t>
      </w:r>
      <w:proofErr w:type="spellEnd"/>
    </w:p>
    <w:p w14:paraId="1710495B" w14:textId="77777777" w:rsidR="00DB1CC5" w:rsidRDefault="00AB756A">
      <w:pPr>
        <w:shd w:val="clear" w:color="auto" w:fill="FFFFFE"/>
        <w:spacing w:line="32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from</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cte</w:t>
      </w:r>
      <w:proofErr w:type="spellEnd"/>
      <w:r>
        <w:rPr>
          <w:rFonts w:ascii="Roboto Mono" w:eastAsia="Roboto Mono" w:hAnsi="Roboto Mono" w:cs="Roboto Mono"/>
          <w:b/>
          <w:color w:val="202124"/>
          <w:sz w:val="20"/>
          <w:szCs w:val="20"/>
        </w:rPr>
        <w:t xml:space="preserve"> a</w:t>
      </w:r>
    </w:p>
    <w:p w14:paraId="1710495C" w14:textId="77777777" w:rsidR="00DB1CC5" w:rsidRDefault="00AB756A">
      <w:pPr>
        <w:shd w:val="clear" w:color="auto" w:fill="FFFFFE"/>
        <w:spacing w:line="32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FULL</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OUTER</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JOIN</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cte</w:t>
      </w:r>
      <w:proofErr w:type="spellEnd"/>
      <w:r>
        <w:rPr>
          <w:rFonts w:ascii="Roboto Mono" w:eastAsia="Roboto Mono" w:hAnsi="Roboto Mono" w:cs="Roboto Mono"/>
          <w:b/>
          <w:color w:val="202124"/>
          <w:sz w:val="20"/>
          <w:szCs w:val="20"/>
        </w:rPr>
        <w:t xml:space="preserve"> b</w:t>
      </w:r>
    </w:p>
    <w:p w14:paraId="1710495D" w14:textId="77777777" w:rsidR="00DB1CC5" w:rsidRDefault="00AB756A">
      <w:pPr>
        <w:shd w:val="clear" w:color="auto" w:fill="FFFFFE"/>
        <w:spacing w:line="32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on</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a.</w:t>
      </w:r>
      <w:r>
        <w:rPr>
          <w:rFonts w:ascii="Roboto Mono" w:eastAsia="Roboto Mono" w:hAnsi="Roboto Mono" w:cs="Roboto Mono"/>
          <w:b/>
          <w:color w:val="800000"/>
          <w:sz w:val="20"/>
          <w:szCs w:val="20"/>
        </w:rPr>
        <w:t>household_key</w:t>
      </w:r>
      <w:proofErr w:type="spellEnd"/>
      <w:r>
        <w:rPr>
          <w:rFonts w:ascii="Roboto Mono" w:eastAsia="Roboto Mono" w:hAnsi="Roboto Mono" w:cs="Roboto Mono"/>
          <w:b/>
          <w:color w:val="202124"/>
          <w:sz w:val="20"/>
          <w:szCs w:val="20"/>
        </w:rPr>
        <w:t>=</w:t>
      </w:r>
      <w:proofErr w:type="spellStart"/>
      <w:r>
        <w:rPr>
          <w:rFonts w:ascii="Roboto Mono" w:eastAsia="Roboto Mono" w:hAnsi="Roboto Mono" w:cs="Roboto Mono"/>
          <w:b/>
          <w:color w:val="202124"/>
          <w:sz w:val="20"/>
          <w:szCs w:val="20"/>
        </w:rPr>
        <w:t>b.household_key</w:t>
      </w:r>
      <w:proofErr w:type="spellEnd"/>
      <w:r>
        <w:rPr>
          <w:rFonts w:ascii="Roboto Mono" w:eastAsia="Roboto Mono" w:hAnsi="Roboto Mono" w:cs="Roboto Mono"/>
          <w:b/>
          <w:color w:val="202124"/>
          <w:sz w:val="20"/>
          <w:szCs w:val="20"/>
        </w:rPr>
        <w:t xml:space="preserve"> </w:t>
      </w:r>
    </w:p>
    <w:p w14:paraId="1710495E" w14:textId="77777777" w:rsidR="00DB1CC5" w:rsidRDefault="00AB756A">
      <w:pPr>
        <w:shd w:val="clear" w:color="auto" w:fill="FFFFFE"/>
        <w:spacing w:line="32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and</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a.quarter</w:t>
      </w:r>
      <w:proofErr w:type="spellEnd"/>
      <w:r>
        <w:rPr>
          <w:rFonts w:ascii="Roboto Mono" w:eastAsia="Roboto Mono" w:hAnsi="Roboto Mono" w:cs="Roboto Mono"/>
          <w:b/>
          <w:color w:val="37474F"/>
          <w:sz w:val="20"/>
          <w:szCs w:val="20"/>
        </w:rPr>
        <w:t>&lt;</w:t>
      </w:r>
      <w:proofErr w:type="spellStart"/>
      <w:r>
        <w:rPr>
          <w:rFonts w:ascii="Roboto Mono" w:eastAsia="Roboto Mono" w:hAnsi="Roboto Mono" w:cs="Roboto Mono"/>
          <w:b/>
          <w:color w:val="202124"/>
          <w:sz w:val="20"/>
          <w:szCs w:val="20"/>
        </w:rPr>
        <w:t>b.quarter</w:t>
      </w:r>
      <w:proofErr w:type="spellEnd"/>
    </w:p>
    <w:p w14:paraId="1710495F" w14:textId="77777777" w:rsidR="00DB1CC5" w:rsidRDefault="00AB756A">
      <w:pPr>
        <w:shd w:val="clear" w:color="auto" w:fill="FFFFFE"/>
        <w:spacing w:line="320" w:lineRule="auto"/>
        <w:rPr>
          <w:rFonts w:ascii="Roboto Mono" w:eastAsia="Roboto Mono" w:hAnsi="Roboto Mono" w:cs="Roboto Mono"/>
          <w:b/>
          <w:color w:val="3367D6"/>
          <w:sz w:val="20"/>
          <w:szCs w:val="20"/>
        </w:rPr>
      </w:pPr>
      <w:r>
        <w:rPr>
          <w:rFonts w:ascii="Roboto Mono" w:eastAsia="Roboto Mono" w:hAnsi="Roboto Mono" w:cs="Roboto Mono"/>
          <w:b/>
          <w:color w:val="3367D6"/>
          <w:sz w:val="20"/>
          <w:szCs w:val="20"/>
        </w:rPr>
        <w:t>where</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b.household_key</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is</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3367D6"/>
          <w:sz w:val="20"/>
          <w:szCs w:val="20"/>
        </w:rPr>
        <w:t>NUll</w:t>
      </w:r>
      <w:proofErr w:type="spellEnd"/>
    </w:p>
    <w:p w14:paraId="17104960" w14:textId="77777777" w:rsidR="00DB1CC5" w:rsidRDefault="00AB756A">
      <w:pPr>
        <w:shd w:val="clear" w:color="auto" w:fill="FFFFFE"/>
        <w:spacing w:line="32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group</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by</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a.quarter</w:t>
      </w:r>
      <w:proofErr w:type="spellEnd"/>
    </w:p>
    <w:p w14:paraId="17104961" w14:textId="77777777" w:rsidR="00DB1CC5" w:rsidRDefault="00AB756A">
      <w:pPr>
        <w:shd w:val="clear" w:color="auto" w:fill="FFFFFE"/>
        <w:spacing w:line="32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order</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by</w:t>
      </w:r>
      <w:r>
        <w:rPr>
          <w:rFonts w:ascii="Roboto Mono" w:eastAsia="Roboto Mono" w:hAnsi="Roboto Mono" w:cs="Roboto Mono"/>
          <w:b/>
          <w:color w:val="202124"/>
          <w:sz w:val="20"/>
          <w:szCs w:val="20"/>
        </w:rPr>
        <w:t xml:space="preserve"> quarter</w:t>
      </w:r>
    </w:p>
    <w:p w14:paraId="17104962" w14:textId="77777777" w:rsidR="00DB1CC5" w:rsidRDefault="00AB756A">
      <w:pPr>
        <w:shd w:val="clear" w:color="auto" w:fill="FFFFFE"/>
        <w:spacing w:line="320" w:lineRule="auto"/>
        <w:rPr>
          <w:rFonts w:ascii="Roboto Mono" w:eastAsia="Roboto Mono" w:hAnsi="Roboto Mono" w:cs="Roboto Mono"/>
          <w:b/>
          <w:color w:val="3367D6"/>
          <w:sz w:val="18"/>
          <w:szCs w:val="18"/>
        </w:rPr>
      </w:pPr>
      <w:r>
        <w:rPr>
          <w:rFonts w:ascii="Roboto Mono" w:eastAsia="Roboto Mono" w:hAnsi="Roboto Mono" w:cs="Roboto Mono"/>
          <w:b/>
          <w:noProof/>
          <w:color w:val="3367D6"/>
          <w:sz w:val="18"/>
          <w:szCs w:val="18"/>
        </w:rPr>
        <w:drawing>
          <wp:inline distT="114300" distB="114300" distL="114300" distR="114300" wp14:anchorId="17104A0F" wp14:editId="17104A10">
            <wp:extent cx="2286000" cy="2857500"/>
            <wp:effectExtent l="0" t="0" r="0" b="0"/>
            <wp:docPr id="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2286000" cy="2857500"/>
                    </a:xfrm>
                    <a:prstGeom prst="rect">
                      <a:avLst/>
                    </a:prstGeom>
                    <a:ln/>
                  </pic:spPr>
                </pic:pic>
              </a:graphicData>
            </a:graphic>
          </wp:inline>
        </w:drawing>
      </w:r>
    </w:p>
    <w:p w14:paraId="17104963" w14:textId="77777777" w:rsidR="00DB1CC5" w:rsidRDefault="00DB1CC5">
      <w:pPr>
        <w:shd w:val="clear" w:color="auto" w:fill="FFFFFE"/>
        <w:spacing w:line="320" w:lineRule="auto"/>
        <w:rPr>
          <w:rFonts w:ascii="Roboto Mono" w:eastAsia="Roboto Mono" w:hAnsi="Roboto Mono" w:cs="Roboto Mono"/>
          <w:b/>
          <w:color w:val="202124"/>
          <w:sz w:val="18"/>
          <w:szCs w:val="18"/>
        </w:rPr>
      </w:pPr>
    </w:p>
    <w:p w14:paraId="17104964" w14:textId="77777777" w:rsidR="00DB1CC5" w:rsidRDefault="00DB1CC5">
      <w:pPr>
        <w:shd w:val="clear" w:color="auto" w:fill="FFFFFE"/>
        <w:spacing w:line="320" w:lineRule="auto"/>
        <w:rPr>
          <w:rFonts w:ascii="Roboto Mono" w:eastAsia="Roboto Mono" w:hAnsi="Roboto Mono" w:cs="Roboto Mono"/>
          <w:b/>
          <w:color w:val="202124"/>
          <w:sz w:val="24"/>
          <w:szCs w:val="24"/>
        </w:rPr>
      </w:pPr>
    </w:p>
    <w:p w14:paraId="17104965" w14:textId="77777777" w:rsidR="00DB1CC5" w:rsidRDefault="00AB756A">
      <w:pPr>
        <w:numPr>
          <w:ilvl w:val="0"/>
          <w:numId w:val="27"/>
        </w:numPr>
        <w:shd w:val="clear" w:color="auto" w:fill="FFFFFE"/>
        <w:spacing w:line="320" w:lineRule="auto"/>
        <w:rPr>
          <w:rFonts w:ascii="Roboto Mono" w:eastAsia="Roboto Mono" w:hAnsi="Roboto Mono" w:cs="Roboto Mono"/>
          <w:b/>
          <w:color w:val="202124"/>
          <w:sz w:val="24"/>
          <w:szCs w:val="24"/>
        </w:rPr>
      </w:pPr>
      <w:r>
        <w:rPr>
          <w:rFonts w:ascii="Roboto Mono" w:eastAsia="Roboto Mono" w:hAnsi="Roboto Mono" w:cs="Roboto Mono"/>
          <w:b/>
          <w:color w:val="202124"/>
          <w:sz w:val="24"/>
          <w:szCs w:val="24"/>
        </w:rPr>
        <w:t>4.g. Find the retained customers for each quarter</w:t>
      </w:r>
    </w:p>
    <w:p w14:paraId="17104966" w14:textId="77777777" w:rsidR="00DB1CC5" w:rsidRDefault="00AB756A">
      <w:pPr>
        <w:shd w:val="clear" w:color="auto" w:fill="FFFFFE"/>
        <w:spacing w:line="320" w:lineRule="auto"/>
        <w:rPr>
          <w:rFonts w:ascii="Roboto Mono" w:eastAsia="Roboto Mono" w:hAnsi="Roboto Mono" w:cs="Roboto Mono"/>
          <w:b/>
          <w:color w:val="37474F"/>
          <w:sz w:val="18"/>
          <w:szCs w:val="18"/>
        </w:rPr>
      </w:pPr>
      <w:r>
        <w:rPr>
          <w:rFonts w:ascii="Roboto Mono" w:eastAsia="Roboto Mono" w:hAnsi="Roboto Mono" w:cs="Roboto Mono"/>
          <w:b/>
          <w:color w:val="3367D6"/>
          <w:sz w:val="18"/>
          <w:szCs w:val="18"/>
        </w:rPr>
        <w:t>with</w:t>
      </w:r>
      <w:r>
        <w:rPr>
          <w:rFonts w:ascii="Roboto Mono" w:eastAsia="Roboto Mono" w:hAnsi="Roboto Mono" w:cs="Roboto Mono"/>
          <w:b/>
          <w:color w:val="202124"/>
          <w:sz w:val="18"/>
          <w:szCs w:val="18"/>
        </w:rPr>
        <w:t xml:space="preserve"> </w:t>
      </w:r>
      <w:proofErr w:type="spellStart"/>
      <w:r>
        <w:rPr>
          <w:rFonts w:ascii="Roboto Mono" w:eastAsia="Roboto Mono" w:hAnsi="Roboto Mono" w:cs="Roboto Mono"/>
          <w:b/>
          <w:color w:val="202124"/>
          <w:sz w:val="18"/>
          <w:szCs w:val="18"/>
        </w:rPr>
        <w:t>cte</w:t>
      </w:r>
      <w:proofErr w:type="spellEnd"/>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as</w:t>
      </w:r>
      <w:r>
        <w:rPr>
          <w:rFonts w:ascii="Roboto Mono" w:eastAsia="Roboto Mono" w:hAnsi="Roboto Mono" w:cs="Roboto Mono"/>
          <w:b/>
          <w:color w:val="37474F"/>
          <w:sz w:val="18"/>
          <w:szCs w:val="18"/>
        </w:rPr>
        <w:t>(</w:t>
      </w:r>
    </w:p>
    <w:p w14:paraId="17104967" w14:textId="77777777" w:rsidR="00DB1CC5" w:rsidRDefault="00AB756A">
      <w:pPr>
        <w:shd w:val="clear" w:color="auto" w:fill="FFFFFE"/>
        <w:spacing w:line="320" w:lineRule="auto"/>
        <w:rPr>
          <w:rFonts w:ascii="Roboto Mono" w:eastAsia="Roboto Mono" w:hAnsi="Roboto Mono" w:cs="Roboto Mono"/>
          <w:b/>
          <w:color w:val="202124"/>
          <w:sz w:val="18"/>
          <w:szCs w:val="18"/>
        </w:rPr>
      </w:pPr>
      <w:r>
        <w:rPr>
          <w:rFonts w:ascii="Roboto Mono" w:eastAsia="Roboto Mono" w:hAnsi="Roboto Mono" w:cs="Roboto Mono"/>
          <w:b/>
          <w:color w:val="3367D6"/>
          <w:sz w:val="18"/>
          <w:szCs w:val="18"/>
        </w:rPr>
        <w:t>select</w:t>
      </w:r>
      <w:r>
        <w:rPr>
          <w:rFonts w:ascii="Roboto Mono" w:eastAsia="Roboto Mono" w:hAnsi="Roboto Mono" w:cs="Roboto Mono"/>
          <w:b/>
          <w:color w:val="202124"/>
          <w:sz w:val="18"/>
          <w:szCs w:val="18"/>
        </w:rPr>
        <w:t xml:space="preserve"> </w:t>
      </w:r>
      <w:r>
        <w:rPr>
          <w:rFonts w:ascii="Roboto Mono" w:eastAsia="Roboto Mono" w:hAnsi="Roboto Mono" w:cs="Roboto Mono"/>
          <w:b/>
          <w:color w:val="37474F"/>
          <w:sz w:val="18"/>
          <w:szCs w:val="18"/>
        </w:rPr>
        <w:t>*</w:t>
      </w:r>
      <w:r>
        <w:rPr>
          <w:rFonts w:ascii="Roboto Mono" w:eastAsia="Roboto Mono" w:hAnsi="Roboto Mono" w:cs="Roboto Mono"/>
          <w:b/>
          <w:color w:val="202124"/>
          <w:sz w:val="18"/>
          <w:szCs w:val="18"/>
        </w:rPr>
        <w:t>,</w:t>
      </w:r>
    </w:p>
    <w:p w14:paraId="17104968" w14:textId="77777777" w:rsidR="00DB1CC5" w:rsidRDefault="00AB756A">
      <w:pPr>
        <w:shd w:val="clear" w:color="auto" w:fill="FFFFFE"/>
        <w:spacing w:line="320" w:lineRule="auto"/>
        <w:rPr>
          <w:rFonts w:ascii="Roboto Mono" w:eastAsia="Roboto Mono" w:hAnsi="Roboto Mono" w:cs="Roboto Mono"/>
          <w:b/>
          <w:color w:val="3367D6"/>
          <w:sz w:val="18"/>
          <w:szCs w:val="18"/>
        </w:rPr>
      </w:pPr>
      <w:r>
        <w:rPr>
          <w:rFonts w:ascii="Roboto Mono" w:eastAsia="Roboto Mono" w:hAnsi="Roboto Mono" w:cs="Roboto Mono"/>
          <w:b/>
          <w:color w:val="3367D6"/>
          <w:sz w:val="18"/>
          <w:szCs w:val="18"/>
        </w:rPr>
        <w:t>case</w:t>
      </w:r>
    </w:p>
    <w:p w14:paraId="17104969" w14:textId="77777777" w:rsidR="00DB1CC5" w:rsidRDefault="00AB756A">
      <w:pPr>
        <w:shd w:val="clear" w:color="auto" w:fill="FFFFFE"/>
        <w:spacing w:line="320" w:lineRule="auto"/>
        <w:rPr>
          <w:rFonts w:ascii="Roboto Mono" w:eastAsia="Roboto Mono" w:hAnsi="Roboto Mono" w:cs="Roboto Mono"/>
          <w:b/>
          <w:color w:val="F4511E"/>
          <w:sz w:val="18"/>
          <w:szCs w:val="18"/>
        </w:rPr>
      </w:pPr>
      <w:r>
        <w:rPr>
          <w:rFonts w:ascii="Roboto Mono" w:eastAsia="Roboto Mono" w:hAnsi="Roboto Mono" w:cs="Roboto Mono"/>
          <w:b/>
          <w:color w:val="3367D6"/>
          <w:sz w:val="18"/>
          <w:szCs w:val="18"/>
        </w:rPr>
        <w:t>when</w:t>
      </w:r>
      <w:r>
        <w:rPr>
          <w:rFonts w:ascii="Roboto Mono" w:eastAsia="Roboto Mono" w:hAnsi="Roboto Mono" w:cs="Roboto Mono"/>
          <w:b/>
          <w:color w:val="202124"/>
          <w:sz w:val="18"/>
          <w:szCs w:val="18"/>
        </w:rPr>
        <w:t xml:space="preserve"> </w:t>
      </w:r>
      <w:proofErr w:type="spellStart"/>
      <w:r>
        <w:rPr>
          <w:rFonts w:ascii="Roboto Mono" w:eastAsia="Roboto Mono" w:hAnsi="Roboto Mono" w:cs="Roboto Mono"/>
          <w:b/>
          <w:color w:val="202124"/>
          <w:sz w:val="18"/>
          <w:szCs w:val="18"/>
        </w:rPr>
        <w:t>week_no</w:t>
      </w:r>
      <w:proofErr w:type="spellEnd"/>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between</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0</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and</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12</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then</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1</w:t>
      </w:r>
    </w:p>
    <w:p w14:paraId="1710496A" w14:textId="77777777" w:rsidR="00DB1CC5" w:rsidRDefault="00AB756A">
      <w:pPr>
        <w:shd w:val="clear" w:color="auto" w:fill="FFFFFE"/>
        <w:spacing w:line="320" w:lineRule="auto"/>
        <w:rPr>
          <w:rFonts w:ascii="Roboto Mono" w:eastAsia="Roboto Mono" w:hAnsi="Roboto Mono" w:cs="Roboto Mono"/>
          <w:b/>
          <w:color w:val="F4511E"/>
          <w:sz w:val="18"/>
          <w:szCs w:val="18"/>
        </w:rPr>
      </w:pPr>
      <w:r>
        <w:rPr>
          <w:rFonts w:ascii="Roboto Mono" w:eastAsia="Roboto Mono" w:hAnsi="Roboto Mono" w:cs="Roboto Mono"/>
          <w:b/>
          <w:color w:val="3367D6"/>
          <w:sz w:val="18"/>
          <w:szCs w:val="18"/>
        </w:rPr>
        <w:t>when</w:t>
      </w:r>
      <w:r>
        <w:rPr>
          <w:rFonts w:ascii="Roboto Mono" w:eastAsia="Roboto Mono" w:hAnsi="Roboto Mono" w:cs="Roboto Mono"/>
          <w:b/>
          <w:color w:val="202124"/>
          <w:sz w:val="18"/>
          <w:szCs w:val="18"/>
        </w:rPr>
        <w:t xml:space="preserve"> </w:t>
      </w:r>
      <w:proofErr w:type="spellStart"/>
      <w:r>
        <w:rPr>
          <w:rFonts w:ascii="Roboto Mono" w:eastAsia="Roboto Mono" w:hAnsi="Roboto Mono" w:cs="Roboto Mono"/>
          <w:b/>
          <w:color w:val="202124"/>
          <w:sz w:val="18"/>
          <w:szCs w:val="18"/>
        </w:rPr>
        <w:t>week_no</w:t>
      </w:r>
      <w:proofErr w:type="spellEnd"/>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between</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13</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and</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25</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then</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2</w:t>
      </w:r>
    </w:p>
    <w:p w14:paraId="1710496B" w14:textId="77777777" w:rsidR="00DB1CC5" w:rsidRDefault="00AB756A">
      <w:pPr>
        <w:shd w:val="clear" w:color="auto" w:fill="FFFFFE"/>
        <w:spacing w:line="320" w:lineRule="auto"/>
        <w:rPr>
          <w:rFonts w:ascii="Roboto Mono" w:eastAsia="Roboto Mono" w:hAnsi="Roboto Mono" w:cs="Roboto Mono"/>
          <w:b/>
          <w:color w:val="F4511E"/>
          <w:sz w:val="18"/>
          <w:szCs w:val="18"/>
        </w:rPr>
      </w:pPr>
      <w:r>
        <w:rPr>
          <w:rFonts w:ascii="Roboto Mono" w:eastAsia="Roboto Mono" w:hAnsi="Roboto Mono" w:cs="Roboto Mono"/>
          <w:b/>
          <w:color w:val="3367D6"/>
          <w:sz w:val="18"/>
          <w:szCs w:val="18"/>
        </w:rPr>
        <w:t>when</w:t>
      </w:r>
      <w:r>
        <w:rPr>
          <w:rFonts w:ascii="Roboto Mono" w:eastAsia="Roboto Mono" w:hAnsi="Roboto Mono" w:cs="Roboto Mono"/>
          <w:b/>
          <w:color w:val="202124"/>
          <w:sz w:val="18"/>
          <w:szCs w:val="18"/>
        </w:rPr>
        <w:t xml:space="preserve"> </w:t>
      </w:r>
      <w:proofErr w:type="spellStart"/>
      <w:r>
        <w:rPr>
          <w:rFonts w:ascii="Roboto Mono" w:eastAsia="Roboto Mono" w:hAnsi="Roboto Mono" w:cs="Roboto Mono"/>
          <w:b/>
          <w:color w:val="202124"/>
          <w:sz w:val="18"/>
          <w:szCs w:val="18"/>
        </w:rPr>
        <w:t>week_no</w:t>
      </w:r>
      <w:proofErr w:type="spellEnd"/>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between</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26</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and</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38</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then</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3</w:t>
      </w:r>
    </w:p>
    <w:p w14:paraId="1710496C" w14:textId="77777777" w:rsidR="00DB1CC5" w:rsidRDefault="00AB756A">
      <w:pPr>
        <w:shd w:val="clear" w:color="auto" w:fill="FFFFFE"/>
        <w:spacing w:line="320" w:lineRule="auto"/>
        <w:rPr>
          <w:rFonts w:ascii="Roboto Mono" w:eastAsia="Roboto Mono" w:hAnsi="Roboto Mono" w:cs="Roboto Mono"/>
          <w:b/>
          <w:color w:val="F4511E"/>
          <w:sz w:val="18"/>
          <w:szCs w:val="18"/>
        </w:rPr>
      </w:pPr>
      <w:r>
        <w:rPr>
          <w:rFonts w:ascii="Roboto Mono" w:eastAsia="Roboto Mono" w:hAnsi="Roboto Mono" w:cs="Roboto Mono"/>
          <w:b/>
          <w:color w:val="3367D6"/>
          <w:sz w:val="18"/>
          <w:szCs w:val="18"/>
        </w:rPr>
        <w:t>when</w:t>
      </w:r>
      <w:r>
        <w:rPr>
          <w:rFonts w:ascii="Roboto Mono" w:eastAsia="Roboto Mono" w:hAnsi="Roboto Mono" w:cs="Roboto Mono"/>
          <w:b/>
          <w:color w:val="202124"/>
          <w:sz w:val="18"/>
          <w:szCs w:val="18"/>
        </w:rPr>
        <w:t xml:space="preserve"> </w:t>
      </w:r>
      <w:proofErr w:type="spellStart"/>
      <w:r>
        <w:rPr>
          <w:rFonts w:ascii="Roboto Mono" w:eastAsia="Roboto Mono" w:hAnsi="Roboto Mono" w:cs="Roboto Mono"/>
          <w:b/>
          <w:color w:val="202124"/>
          <w:sz w:val="18"/>
          <w:szCs w:val="18"/>
        </w:rPr>
        <w:t>week_no</w:t>
      </w:r>
      <w:proofErr w:type="spellEnd"/>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between</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39</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and</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51</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then</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4</w:t>
      </w:r>
    </w:p>
    <w:p w14:paraId="1710496D" w14:textId="77777777" w:rsidR="00DB1CC5" w:rsidRDefault="00AB756A">
      <w:pPr>
        <w:shd w:val="clear" w:color="auto" w:fill="FFFFFE"/>
        <w:spacing w:line="320" w:lineRule="auto"/>
        <w:rPr>
          <w:rFonts w:ascii="Roboto Mono" w:eastAsia="Roboto Mono" w:hAnsi="Roboto Mono" w:cs="Roboto Mono"/>
          <w:b/>
          <w:color w:val="F4511E"/>
          <w:sz w:val="18"/>
          <w:szCs w:val="18"/>
        </w:rPr>
      </w:pPr>
      <w:r>
        <w:rPr>
          <w:rFonts w:ascii="Roboto Mono" w:eastAsia="Roboto Mono" w:hAnsi="Roboto Mono" w:cs="Roboto Mono"/>
          <w:b/>
          <w:color w:val="3367D6"/>
          <w:sz w:val="18"/>
          <w:szCs w:val="18"/>
        </w:rPr>
        <w:t>when</w:t>
      </w:r>
      <w:r>
        <w:rPr>
          <w:rFonts w:ascii="Roboto Mono" w:eastAsia="Roboto Mono" w:hAnsi="Roboto Mono" w:cs="Roboto Mono"/>
          <w:b/>
          <w:color w:val="202124"/>
          <w:sz w:val="18"/>
          <w:szCs w:val="18"/>
        </w:rPr>
        <w:t xml:space="preserve"> </w:t>
      </w:r>
      <w:proofErr w:type="spellStart"/>
      <w:r>
        <w:rPr>
          <w:rFonts w:ascii="Roboto Mono" w:eastAsia="Roboto Mono" w:hAnsi="Roboto Mono" w:cs="Roboto Mono"/>
          <w:b/>
          <w:color w:val="202124"/>
          <w:sz w:val="18"/>
          <w:szCs w:val="18"/>
        </w:rPr>
        <w:t>week_no</w:t>
      </w:r>
      <w:proofErr w:type="spellEnd"/>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between</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52</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and</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64</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then</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5</w:t>
      </w:r>
    </w:p>
    <w:p w14:paraId="1710496E" w14:textId="77777777" w:rsidR="00DB1CC5" w:rsidRDefault="00AB756A">
      <w:pPr>
        <w:shd w:val="clear" w:color="auto" w:fill="FFFFFE"/>
        <w:spacing w:line="320" w:lineRule="auto"/>
        <w:rPr>
          <w:rFonts w:ascii="Roboto Mono" w:eastAsia="Roboto Mono" w:hAnsi="Roboto Mono" w:cs="Roboto Mono"/>
          <w:b/>
          <w:color w:val="F4511E"/>
          <w:sz w:val="18"/>
          <w:szCs w:val="18"/>
        </w:rPr>
      </w:pPr>
      <w:r>
        <w:rPr>
          <w:rFonts w:ascii="Roboto Mono" w:eastAsia="Roboto Mono" w:hAnsi="Roboto Mono" w:cs="Roboto Mono"/>
          <w:b/>
          <w:color w:val="3367D6"/>
          <w:sz w:val="18"/>
          <w:szCs w:val="18"/>
        </w:rPr>
        <w:t>when</w:t>
      </w:r>
      <w:r>
        <w:rPr>
          <w:rFonts w:ascii="Roboto Mono" w:eastAsia="Roboto Mono" w:hAnsi="Roboto Mono" w:cs="Roboto Mono"/>
          <w:b/>
          <w:color w:val="202124"/>
          <w:sz w:val="18"/>
          <w:szCs w:val="18"/>
        </w:rPr>
        <w:t xml:space="preserve"> </w:t>
      </w:r>
      <w:proofErr w:type="spellStart"/>
      <w:r>
        <w:rPr>
          <w:rFonts w:ascii="Roboto Mono" w:eastAsia="Roboto Mono" w:hAnsi="Roboto Mono" w:cs="Roboto Mono"/>
          <w:b/>
          <w:color w:val="202124"/>
          <w:sz w:val="18"/>
          <w:szCs w:val="18"/>
        </w:rPr>
        <w:t>week_no</w:t>
      </w:r>
      <w:proofErr w:type="spellEnd"/>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between</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65</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and</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77</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then</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6</w:t>
      </w:r>
    </w:p>
    <w:p w14:paraId="1710496F" w14:textId="77777777" w:rsidR="00DB1CC5" w:rsidRDefault="00AB756A">
      <w:pPr>
        <w:shd w:val="clear" w:color="auto" w:fill="FFFFFE"/>
        <w:spacing w:line="320" w:lineRule="auto"/>
        <w:rPr>
          <w:rFonts w:ascii="Roboto Mono" w:eastAsia="Roboto Mono" w:hAnsi="Roboto Mono" w:cs="Roboto Mono"/>
          <w:b/>
          <w:color w:val="F4511E"/>
          <w:sz w:val="18"/>
          <w:szCs w:val="18"/>
        </w:rPr>
      </w:pPr>
      <w:r>
        <w:rPr>
          <w:rFonts w:ascii="Roboto Mono" w:eastAsia="Roboto Mono" w:hAnsi="Roboto Mono" w:cs="Roboto Mono"/>
          <w:b/>
          <w:color w:val="3367D6"/>
          <w:sz w:val="18"/>
          <w:szCs w:val="18"/>
        </w:rPr>
        <w:t>when</w:t>
      </w:r>
      <w:r>
        <w:rPr>
          <w:rFonts w:ascii="Roboto Mono" w:eastAsia="Roboto Mono" w:hAnsi="Roboto Mono" w:cs="Roboto Mono"/>
          <w:b/>
          <w:color w:val="202124"/>
          <w:sz w:val="18"/>
          <w:szCs w:val="18"/>
        </w:rPr>
        <w:t xml:space="preserve"> </w:t>
      </w:r>
      <w:proofErr w:type="spellStart"/>
      <w:r>
        <w:rPr>
          <w:rFonts w:ascii="Roboto Mono" w:eastAsia="Roboto Mono" w:hAnsi="Roboto Mono" w:cs="Roboto Mono"/>
          <w:b/>
          <w:color w:val="202124"/>
          <w:sz w:val="18"/>
          <w:szCs w:val="18"/>
        </w:rPr>
        <w:t>week_no</w:t>
      </w:r>
      <w:proofErr w:type="spellEnd"/>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between</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78</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and</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90</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then</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7</w:t>
      </w:r>
    </w:p>
    <w:p w14:paraId="17104970" w14:textId="77777777" w:rsidR="00DB1CC5" w:rsidRDefault="00AB756A">
      <w:pPr>
        <w:shd w:val="clear" w:color="auto" w:fill="FFFFFE"/>
        <w:spacing w:line="320" w:lineRule="auto"/>
        <w:rPr>
          <w:rFonts w:ascii="Roboto Mono" w:eastAsia="Roboto Mono" w:hAnsi="Roboto Mono" w:cs="Roboto Mono"/>
          <w:b/>
          <w:color w:val="F4511E"/>
          <w:sz w:val="18"/>
          <w:szCs w:val="18"/>
        </w:rPr>
      </w:pPr>
      <w:r>
        <w:rPr>
          <w:rFonts w:ascii="Roboto Mono" w:eastAsia="Roboto Mono" w:hAnsi="Roboto Mono" w:cs="Roboto Mono"/>
          <w:b/>
          <w:color w:val="3367D6"/>
          <w:sz w:val="18"/>
          <w:szCs w:val="18"/>
        </w:rPr>
        <w:t>when</w:t>
      </w:r>
      <w:r>
        <w:rPr>
          <w:rFonts w:ascii="Roboto Mono" w:eastAsia="Roboto Mono" w:hAnsi="Roboto Mono" w:cs="Roboto Mono"/>
          <w:b/>
          <w:color w:val="202124"/>
          <w:sz w:val="18"/>
          <w:szCs w:val="18"/>
        </w:rPr>
        <w:t xml:space="preserve"> </w:t>
      </w:r>
      <w:proofErr w:type="spellStart"/>
      <w:r>
        <w:rPr>
          <w:rFonts w:ascii="Roboto Mono" w:eastAsia="Roboto Mono" w:hAnsi="Roboto Mono" w:cs="Roboto Mono"/>
          <w:b/>
          <w:color w:val="202124"/>
          <w:sz w:val="18"/>
          <w:szCs w:val="18"/>
        </w:rPr>
        <w:t>week_no</w:t>
      </w:r>
      <w:proofErr w:type="spellEnd"/>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between</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91</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and</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102</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then</w:t>
      </w:r>
      <w:r>
        <w:rPr>
          <w:rFonts w:ascii="Roboto Mono" w:eastAsia="Roboto Mono" w:hAnsi="Roboto Mono" w:cs="Roboto Mono"/>
          <w:b/>
          <w:color w:val="202124"/>
          <w:sz w:val="18"/>
          <w:szCs w:val="18"/>
        </w:rPr>
        <w:t xml:space="preserve"> </w:t>
      </w:r>
      <w:r>
        <w:rPr>
          <w:rFonts w:ascii="Roboto Mono" w:eastAsia="Roboto Mono" w:hAnsi="Roboto Mono" w:cs="Roboto Mono"/>
          <w:b/>
          <w:color w:val="F4511E"/>
          <w:sz w:val="18"/>
          <w:szCs w:val="18"/>
        </w:rPr>
        <w:t>8</w:t>
      </w:r>
    </w:p>
    <w:p w14:paraId="17104971" w14:textId="77777777" w:rsidR="00DB1CC5" w:rsidRDefault="00AB756A">
      <w:pPr>
        <w:shd w:val="clear" w:color="auto" w:fill="FFFFFE"/>
        <w:spacing w:line="320" w:lineRule="auto"/>
        <w:rPr>
          <w:rFonts w:ascii="Roboto Mono" w:eastAsia="Roboto Mono" w:hAnsi="Roboto Mono" w:cs="Roboto Mono"/>
          <w:b/>
          <w:color w:val="202124"/>
          <w:sz w:val="18"/>
          <w:szCs w:val="18"/>
        </w:rPr>
      </w:pPr>
      <w:r>
        <w:rPr>
          <w:rFonts w:ascii="Roboto Mono" w:eastAsia="Roboto Mono" w:hAnsi="Roboto Mono" w:cs="Roboto Mono"/>
          <w:b/>
          <w:color w:val="3367D6"/>
          <w:sz w:val="18"/>
          <w:szCs w:val="18"/>
        </w:rPr>
        <w:t>end</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as</w:t>
      </w:r>
      <w:r>
        <w:rPr>
          <w:rFonts w:ascii="Roboto Mono" w:eastAsia="Roboto Mono" w:hAnsi="Roboto Mono" w:cs="Roboto Mono"/>
          <w:b/>
          <w:color w:val="202124"/>
          <w:sz w:val="18"/>
          <w:szCs w:val="18"/>
        </w:rPr>
        <w:t xml:space="preserve"> quarter</w:t>
      </w:r>
    </w:p>
    <w:p w14:paraId="17104972" w14:textId="77777777" w:rsidR="00DB1CC5" w:rsidRDefault="00AB756A">
      <w:pPr>
        <w:shd w:val="clear" w:color="auto" w:fill="FFFFFE"/>
        <w:spacing w:line="320" w:lineRule="auto"/>
        <w:rPr>
          <w:rFonts w:ascii="Roboto Mono" w:eastAsia="Roboto Mono" w:hAnsi="Roboto Mono" w:cs="Roboto Mono"/>
          <w:b/>
          <w:color w:val="202124"/>
          <w:sz w:val="18"/>
          <w:szCs w:val="18"/>
        </w:rPr>
      </w:pPr>
      <w:r>
        <w:rPr>
          <w:rFonts w:ascii="Roboto Mono" w:eastAsia="Roboto Mono" w:hAnsi="Roboto Mono" w:cs="Roboto Mono"/>
          <w:b/>
          <w:color w:val="3367D6"/>
          <w:sz w:val="18"/>
          <w:szCs w:val="18"/>
        </w:rPr>
        <w:t>from</w:t>
      </w:r>
      <w:r>
        <w:rPr>
          <w:rFonts w:ascii="Roboto Mono" w:eastAsia="Roboto Mono" w:hAnsi="Roboto Mono" w:cs="Roboto Mono"/>
          <w:b/>
          <w:color w:val="202124"/>
          <w:sz w:val="18"/>
          <w:szCs w:val="18"/>
        </w:rPr>
        <w:t xml:space="preserve"> </w:t>
      </w:r>
      <w:r>
        <w:rPr>
          <w:rFonts w:ascii="Roboto Mono" w:eastAsia="Roboto Mono" w:hAnsi="Roboto Mono" w:cs="Roboto Mono"/>
          <w:b/>
          <w:color w:val="0D904F"/>
          <w:sz w:val="18"/>
          <w:szCs w:val="18"/>
        </w:rPr>
        <w:t>`</w:t>
      </w:r>
      <w:proofErr w:type="spellStart"/>
      <w:r>
        <w:rPr>
          <w:rFonts w:ascii="Roboto Mono" w:eastAsia="Roboto Mono" w:hAnsi="Roboto Mono" w:cs="Roboto Mono"/>
          <w:b/>
          <w:color w:val="0D904F"/>
          <w:sz w:val="18"/>
          <w:szCs w:val="18"/>
        </w:rPr>
        <w:t>dunnhumbysql.complete.transaction_data</w:t>
      </w:r>
      <w:proofErr w:type="spellEnd"/>
      <w:r>
        <w:rPr>
          <w:rFonts w:ascii="Roboto Mono" w:eastAsia="Roboto Mono" w:hAnsi="Roboto Mono" w:cs="Roboto Mono"/>
          <w:b/>
          <w:color w:val="0D904F"/>
          <w:sz w:val="18"/>
          <w:szCs w:val="18"/>
        </w:rPr>
        <w:t>`</w:t>
      </w:r>
      <w:r>
        <w:rPr>
          <w:rFonts w:ascii="Roboto Mono" w:eastAsia="Roboto Mono" w:hAnsi="Roboto Mono" w:cs="Roboto Mono"/>
          <w:b/>
          <w:color w:val="37474F"/>
          <w:sz w:val="18"/>
          <w:szCs w:val="18"/>
        </w:rPr>
        <w:t>)</w:t>
      </w:r>
      <w:r>
        <w:rPr>
          <w:rFonts w:ascii="Roboto Mono" w:eastAsia="Roboto Mono" w:hAnsi="Roboto Mono" w:cs="Roboto Mono"/>
          <w:b/>
          <w:color w:val="202124"/>
          <w:sz w:val="18"/>
          <w:szCs w:val="18"/>
        </w:rPr>
        <w:t xml:space="preserve"> </w:t>
      </w:r>
    </w:p>
    <w:p w14:paraId="17104973" w14:textId="77777777" w:rsidR="00DB1CC5" w:rsidRDefault="00AB756A">
      <w:pPr>
        <w:shd w:val="clear" w:color="auto" w:fill="FFFFFE"/>
        <w:spacing w:line="320" w:lineRule="auto"/>
        <w:rPr>
          <w:rFonts w:ascii="Roboto Mono" w:eastAsia="Roboto Mono" w:hAnsi="Roboto Mono" w:cs="Roboto Mono"/>
          <w:b/>
          <w:color w:val="202124"/>
          <w:sz w:val="18"/>
          <w:szCs w:val="18"/>
        </w:rPr>
      </w:pPr>
      <w:r>
        <w:rPr>
          <w:rFonts w:ascii="Roboto Mono" w:eastAsia="Roboto Mono" w:hAnsi="Roboto Mono" w:cs="Roboto Mono"/>
          <w:b/>
          <w:color w:val="3367D6"/>
          <w:sz w:val="18"/>
          <w:szCs w:val="18"/>
        </w:rPr>
        <w:t>select</w:t>
      </w:r>
      <w:r>
        <w:rPr>
          <w:rFonts w:ascii="Roboto Mono" w:eastAsia="Roboto Mono" w:hAnsi="Roboto Mono" w:cs="Roboto Mono"/>
          <w:b/>
          <w:color w:val="202124"/>
          <w:sz w:val="18"/>
          <w:szCs w:val="18"/>
        </w:rPr>
        <w:t xml:space="preserve">  </w:t>
      </w:r>
      <w:proofErr w:type="spellStart"/>
      <w:r>
        <w:rPr>
          <w:rFonts w:ascii="Roboto Mono" w:eastAsia="Roboto Mono" w:hAnsi="Roboto Mono" w:cs="Roboto Mono"/>
          <w:b/>
          <w:color w:val="202124"/>
          <w:sz w:val="18"/>
          <w:szCs w:val="18"/>
        </w:rPr>
        <w:t>a.quarter</w:t>
      </w:r>
      <w:proofErr w:type="spellEnd"/>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count</w:t>
      </w:r>
      <w:r>
        <w:rPr>
          <w:rFonts w:ascii="Roboto Mono" w:eastAsia="Roboto Mono" w:hAnsi="Roboto Mono" w:cs="Roboto Mono"/>
          <w:b/>
          <w:color w:val="37474F"/>
          <w:sz w:val="18"/>
          <w:szCs w:val="18"/>
        </w:rPr>
        <w:t>(</w:t>
      </w:r>
      <w:r>
        <w:rPr>
          <w:rFonts w:ascii="Roboto Mono" w:eastAsia="Roboto Mono" w:hAnsi="Roboto Mono" w:cs="Roboto Mono"/>
          <w:b/>
          <w:color w:val="3367D6"/>
          <w:sz w:val="18"/>
          <w:szCs w:val="18"/>
        </w:rPr>
        <w:t>distinct</w:t>
      </w:r>
      <w:r>
        <w:rPr>
          <w:rFonts w:ascii="Roboto Mono" w:eastAsia="Roboto Mono" w:hAnsi="Roboto Mono" w:cs="Roboto Mono"/>
          <w:b/>
          <w:color w:val="37474F"/>
          <w:sz w:val="18"/>
          <w:szCs w:val="18"/>
        </w:rPr>
        <w:t>(</w:t>
      </w:r>
      <w:proofErr w:type="spellStart"/>
      <w:r>
        <w:rPr>
          <w:rFonts w:ascii="Roboto Mono" w:eastAsia="Roboto Mono" w:hAnsi="Roboto Mono" w:cs="Roboto Mono"/>
          <w:b/>
          <w:color w:val="202124"/>
          <w:sz w:val="18"/>
          <w:szCs w:val="18"/>
        </w:rPr>
        <w:t>a.household_key</w:t>
      </w:r>
      <w:proofErr w:type="spellEnd"/>
      <w:r>
        <w:rPr>
          <w:rFonts w:ascii="Roboto Mono" w:eastAsia="Roboto Mono" w:hAnsi="Roboto Mono" w:cs="Roboto Mono"/>
          <w:b/>
          <w:color w:val="37474F"/>
          <w:sz w:val="18"/>
          <w:szCs w:val="18"/>
        </w:rPr>
        <w:t>))</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as</w:t>
      </w:r>
      <w:r>
        <w:rPr>
          <w:rFonts w:ascii="Roboto Mono" w:eastAsia="Roboto Mono" w:hAnsi="Roboto Mono" w:cs="Roboto Mono"/>
          <w:b/>
          <w:color w:val="202124"/>
          <w:sz w:val="18"/>
          <w:szCs w:val="18"/>
        </w:rPr>
        <w:t xml:space="preserve"> retained</w:t>
      </w:r>
    </w:p>
    <w:p w14:paraId="17104974" w14:textId="77777777" w:rsidR="00DB1CC5" w:rsidRDefault="00AB756A">
      <w:pPr>
        <w:shd w:val="clear" w:color="auto" w:fill="FFFFFE"/>
        <w:spacing w:line="320" w:lineRule="auto"/>
        <w:rPr>
          <w:rFonts w:ascii="Roboto Mono" w:eastAsia="Roboto Mono" w:hAnsi="Roboto Mono" w:cs="Roboto Mono"/>
          <w:b/>
          <w:color w:val="202124"/>
          <w:sz w:val="18"/>
          <w:szCs w:val="18"/>
        </w:rPr>
      </w:pPr>
      <w:r>
        <w:rPr>
          <w:rFonts w:ascii="Roboto Mono" w:eastAsia="Roboto Mono" w:hAnsi="Roboto Mono" w:cs="Roboto Mono"/>
          <w:b/>
          <w:color w:val="3367D6"/>
          <w:sz w:val="18"/>
          <w:szCs w:val="18"/>
        </w:rPr>
        <w:lastRenderedPageBreak/>
        <w:t>from</w:t>
      </w:r>
      <w:r>
        <w:rPr>
          <w:rFonts w:ascii="Roboto Mono" w:eastAsia="Roboto Mono" w:hAnsi="Roboto Mono" w:cs="Roboto Mono"/>
          <w:b/>
          <w:color w:val="202124"/>
          <w:sz w:val="18"/>
          <w:szCs w:val="18"/>
        </w:rPr>
        <w:t xml:space="preserve"> </w:t>
      </w:r>
      <w:proofErr w:type="spellStart"/>
      <w:r>
        <w:rPr>
          <w:rFonts w:ascii="Roboto Mono" w:eastAsia="Roboto Mono" w:hAnsi="Roboto Mono" w:cs="Roboto Mono"/>
          <w:b/>
          <w:color w:val="202124"/>
          <w:sz w:val="18"/>
          <w:szCs w:val="18"/>
        </w:rPr>
        <w:t>cte</w:t>
      </w:r>
      <w:proofErr w:type="spellEnd"/>
      <w:r>
        <w:rPr>
          <w:rFonts w:ascii="Roboto Mono" w:eastAsia="Roboto Mono" w:hAnsi="Roboto Mono" w:cs="Roboto Mono"/>
          <w:b/>
          <w:color w:val="202124"/>
          <w:sz w:val="18"/>
          <w:szCs w:val="18"/>
        </w:rPr>
        <w:t xml:space="preserve"> a</w:t>
      </w:r>
    </w:p>
    <w:p w14:paraId="17104975" w14:textId="77777777" w:rsidR="00DB1CC5" w:rsidRDefault="00AB756A">
      <w:pPr>
        <w:shd w:val="clear" w:color="auto" w:fill="FFFFFE"/>
        <w:spacing w:line="320" w:lineRule="auto"/>
        <w:rPr>
          <w:rFonts w:ascii="Roboto Mono" w:eastAsia="Roboto Mono" w:hAnsi="Roboto Mono" w:cs="Roboto Mono"/>
          <w:b/>
          <w:color w:val="202124"/>
          <w:sz w:val="18"/>
          <w:szCs w:val="18"/>
        </w:rPr>
      </w:pPr>
      <w:r>
        <w:rPr>
          <w:rFonts w:ascii="Roboto Mono" w:eastAsia="Roboto Mono" w:hAnsi="Roboto Mono" w:cs="Roboto Mono"/>
          <w:b/>
          <w:color w:val="3367D6"/>
          <w:sz w:val="18"/>
          <w:szCs w:val="18"/>
        </w:rPr>
        <w:t>left</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join</w:t>
      </w:r>
      <w:r>
        <w:rPr>
          <w:rFonts w:ascii="Roboto Mono" w:eastAsia="Roboto Mono" w:hAnsi="Roboto Mono" w:cs="Roboto Mono"/>
          <w:b/>
          <w:color w:val="202124"/>
          <w:sz w:val="18"/>
          <w:szCs w:val="18"/>
        </w:rPr>
        <w:t xml:space="preserve"> </w:t>
      </w:r>
      <w:proofErr w:type="spellStart"/>
      <w:r>
        <w:rPr>
          <w:rFonts w:ascii="Roboto Mono" w:eastAsia="Roboto Mono" w:hAnsi="Roboto Mono" w:cs="Roboto Mono"/>
          <w:b/>
          <w:color w:val="202124"/>
          <w:sz w:val="18"/>
          <w:szCs w:val="18"/>
        </w:rPr>
        <w:t>cte</w:t>
      </w:r>
      <w:proofErr w:type="spellEnd"/>
      <w:r>
        <w:rPr>
          <w:rFonts w:ascii="Roboto Mono" w:eastAsia="Roboto Mono" w:hAnsi="Roboto Mono" w:cs="Roboto Mono"/>
          <w:b/>
          <w:color w:val="202124"/>
          <w:sz w:val="18"/>
          <w:szCs w:val="18"/>
        </w:rPr>
        <w:t xml:space="preserve"> b</w:t>
      </w:r>
    </w:p>
    <w:p w14:paraId="17104976" w14:textId="77777777" w:rsidR="00DB1CC5" w:rsidRDefault="00AB756A">
      <w:pPr>
        <w:shd w:val="clear" w:color="auto" w:fill="FFFFFE"/>
        <w:spacing w:line="320" w:lineRule="auto"/>
        <w:rPr>
          <w:rFonts w:ascii="Roboto Mono" w:eastAsia="Roboto Mono" w:hAnsi="Roboto Mono" w:cs="Roboto Mono"/>
          <w:b/>
          <w:color w:val="202124"/>
          <w:sz w:val="18"/>
          <w:szCs w:val="18"/>
        </w:rPr>
      </w:pPr>
      <w:r>
        <w:rPr>
          <w:rFonts w:ascii="Roboto Mono" w:eastAsia="Roboto Mono" w:hAnsi="Roboto Mono" w:cs="Roboto Mono"/>
          <w:b/>
          <w:color w:val="3367D6"/>
          <w:sz w:val="18"/>
          <w:szCs w:val="18"/>
        </w:rPr>
        <w:t>on</w:t>
      </w:r>
      <w:r>
        <w:rPr>
          <w:rFonts w:ascii="Roboto Mono" w:eastAsia="Roboto Mono" w:hAnsi="Roboto Mono" w:cs="Roboto Mono"/>
          <w:b/>
          <w:color w:val="202124"/>
          <w:sz w:val="18"/>
          <w:szCs w:val="18"/>
        </w:rPr>
        <w:t xml:space="preserve"> </w:t>
      </w:r>
      <w:proofErr w:type="spellStart"/>
      <w:r>
        <w:rPr>
          <w:rFonts w:ascii="Roboto Mono" w:eastAsia="Roboto Mono" w:hAnsi="Roboto Mono" w:cs="Roboto Mono"/>
          <w:b/>
          <w:color w:val="202124"/>
          <w:sz w:val="18"/>
          <w:szCs w:val="18"/>
        </w:rPr>
        <w:t>a.</w:t>
      </w:r>
      <w:r>
        <w:rPr>
          <w:rFonts w:ascii="Roboto Mono" w:eastAsia="Roboto Mono" w:hAnsi="Roboto Mono" w:cs="Roboto Mono"/>
          <w:b/>
          <w:color w:val="800000"/>
          <w:sz w:val="18"/>
          <w:szCs w:val="18"/>
        </w:rPr>
        <w:t>household_key</w:t>
      </w:r>
      <w:proofErr w:type="spellEnd"/>
      <w:r>
        <w:rPr>
          <w:rFonts w:ascii="Roboto Mono" w:eastAsia="Roboto Mono" w:hAnsi="Roboto Mono" w:cs="Roboto Mono"/>
          <w:b/>
          <w:color w:val="202124"/>
          <w:sz w:val="18"/>
          <w:szCs w:val="18"/>
        </w:rPr>
        <w:t>=</w:t>
      </w:r>
      <w:proofErr w:type="spellStart"/>
      <w:r>
        <w:rPr>
          <w:rFonts w:ascii="Roboto Mono" w:eastAsia="Roboto Mono" w:hAnsi="Roboto Mono" w:cs="Roboto Mono"/>
          <w:b/>
          <w:color w:val="202124"/>
          <w:sz w:val="18"/>
          <w:szCs w:val="18"/>
        </w:rPr>
        <w:t>b.household_key</w:t>
      </w:r>
      <w:proofErr w:type="spellEnd"/>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and</w:t>
      </w:r>
      <w:r>
        <w:rPr>
          <w:rFonts w:ascii="Roboto Mono" w:eastAsia="Roboto Mono" w:hAnsi="Roboto Mono" w:cs="Roboto Mono"/>
          <w:b/>
          <w:color w:val="202124"/>
          <w:sz w:val="18"/>
          <w:szCs w:val="18"/>
        </w:rPr>
        <w:t xml:space="preserve"> </w:t>
      </w:r>
      <w:proofErr w:type="spellStart"/>
      <w:r>
        <w:rPr>
          <w:rFonts w:ascii="Roboto Mono" w:eastAsia="Roboto Mono" w:hAnsi="Roboto Mono" w:cs="Roboto Mono"/>
          <w:b/>
          <w:color w:val="202124"/>
          <w:sz w:val="18"/>
          <w:szCs w:val="18"/>
        </w:rPr>
        <w:t>a.quarter</w:t>
      </w:r>
      <w:proofErr w:type="spellEnd"/>
      <w:r>
        <w:rPr>
          <w:rFonts w:ascii="Roboto Mono" w:eastAsia="Roboto Mono" w:hAnsi="Roboto Mono" w:cs="Roboto Mono"/>
          <w:b/>
          <w:color w:val="37474F"/>
          <w:sz w:val="18"/>
          <w:szCs w:val="18"/>
        </w:rPr>
        <w:t>&gt;</w:t>
      </w:r>
      <w:proofErr w:type="spellStart"/>
      <w:r>
        <w:rPr>
          <w:rFonts w:ascii="Roboto Mono" w:eastAsia="Roboto Mono" w:hAnsi="Roboto Mono" w:cs="Roboto Mono"/>
          <w:b/>
          <w:color w:val="202124"/>
          <w:sz w:val="18"/>
          <w:szCs w:val="18"/>
        </w:rPr>
        <w:t>b.quarter</w:t>
      </w:r>
      <w:proofErr w:type="spellEnd"/>
    </w:p>
    <w:p w14:paraId="17104977" w14:textId="77777777" w:rsidR="00DB1CC5" w:rsidRDefault="00AB756A">
      <w:pPr>
        <w:shd w:val="clear" w:color="auto" w:fill="FFFFFE"/>
        <w:spacing w:line="320" w:lineRule="auto"/>
        <w:rPr>
          <w:rFonts w:ascii="Roboto Mono" w:eastAsia="Roboto Mono" w:hAnsi="Roboto Mono" w:cs="Roboto Mono"/>
          <w:b/>
          <w:color w:val="202124"/>
          <w:sz w:val="18"/>
          <w:szCs w:val="18"/>
        </w:rPr>
      </w:pPr>
      <w:r>
        <w:rPr>
          <w:rFonts w:ascii="Roboto Mono" w:eastAsia="Roboto Mono" w:hAnsi="Roboto Mono" w:cs="Roboto Mono"/>
          <w:b/>
          <w:color w:val="3367D6"/>
          <w:sz w:val="18"/>
          <w:szCs w:val="18"/>
        </w:rPr>
        <w:t>group</w:t>
      </w:r>
      <w:r>
        <w:rPr>
          <w:rFonts w:ascii="Roboto Mono" w:eastAsia="Roboto Mono" w:hAnsi="Roboto Mono" w:cs="Roboto Mono"/>
          <w:b/>
          <w:color w:val="202124"/>
          <w:sz w:val="18"/>
          <w:szCs w:val="18"/>
        </w:rPr>
        <w:t xml:space="preserve"> </w:t>
      </w:r>
      <w:r>
        <w:rPr>
          <w:rFonts w:ascii="Roboto Mono" w:eastAsia="Roboto Mono" w:hAnsi="Roboto Mono" w:cs="Roboto Mono"/>
          <w:b/>
          <w:color w:val="3367D6"/>
          <w:sz w:val="18"/>
          <w:szCs w:val="18"/>
        </w:rPr>
        <w:t>by</w:t>
      </w:r>
      <w:r>
        <w:rPr>
          <w:rFonts w:ascii="Roboto Mono" w:eastAsia="Roboto Mono" w:hAnsi="Roboto Mono" w:cs="Roboto Mono"/>
          <w:b/>
          <w:color w:val="202124"/>
          <w:sz w:val="18"/>
          <w:szCs w:val="18"/>
        </w:rPr>
        <w:t xml:space="preserve"> </w:t>
      </w:r>
      <w:proofErr w:type="spellStart"/>
      <w:r>
        <w:rPr>
          <w:rFonts w:ascii="Roboto Mono" w:eastAsia="Roboto Mono" w:hAnsi="Roboto Mono" w:cs="Roboto Mono"/>
          <w:b/>
          <w:color w:val="202124"/>
          <w:sz w:val="18"/>
          <w:szCs w:val="18"/>
        </w:rPr>
        <w:t>a.quarter</w:t>
      </w:r>
      <w:proofErr w:type="spellEnd"/>
    </w:p>
    <w:p w14:paraId="17104978" w14:textId="77777777" w:rsidR="00DB1CC5" w:rsidRDefault="00AB756A">
      <w:pPr>
        <w:shd w:val="clear" w:color="auto" w:fill="FFFFFE"/>
        <w:spacing w:line="320" w:lineRule="auto"/>
        <w:rPr>
          <w:rFonts w:ascii="Roboto Mono" w:eastAsia="Roboto Mono" w:hAnsi="Roboto Mono" w:cs="Roboto Mono"/>
          <w:b/>
          <w:color w:val="202124"/>
          <w:sz w:val="24"/>
          <w:szCs w:val="24"/>
        </w:rPr>
      </w:pPr>
      <w:r>
        <w:rPr>
          <w:rFonts w:ascii="Roboto Mono" w:eastAsia="Roboto Mono" w:hAnsi="Roboto Mono" w:cs="Roboto Mono"/>
          <w:b/>
          <w:noProof/>
          <w:color w:val="202124"/>
          <w:sz w:val="24"/>
          <w:szCs w:val="24"/>
        </w:rPr>
        <w:drawing>
          <wp:inline distT="114300" distB="114300" distL="114300" distR="114300" wp14:anchorId="17104A11" wp14:editId="17104A12">
            <wp:extent cx="2105025" cy="2809875"/>
            <wp:effectExtent l="0" t="0" r="0" b="0"/>
            <wp:docPr id="5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2105025" cy="2809875"/>
                    </a:xfrm>
                    <a:prstGeom prst="rect">
                      <a:avLst/>
                    </a:prstGeom>
                    <a:ln/>
                  </pic:spPr>
                </pic:pic>
              </a:graphicData>
            </a:graphic>
          </wp:inline>
        </w:drawing>
      </w:r>
    </w:p>
    <w:p w14:paraId="17104979" w14:textId="77777777" w:rsidR="00DB1CC5" w:rsidRDefault="00DB1CC5">
      <w:pPr>
        <w:shd w:val="clear" w:color="auto" w:fill="FFFFFE"/>
        <w:spacing w:line="320" w:lineRule="auto"/>
        <w:rPr>
          <w:rFonts w:ascii="Roboto" w:eastAsia="Roboto" w:hAnsi="Roboto" w:cs="Roboto"/>
          <w:b/>
          <w:color w:val="202124"/>
          <w:sz w:val="24"/>
          <w:szCs w:val="24"/>
          <w:highlight w:val="white"/>
        </w:rPr>
      </w:pPr>
    </w:p>
    <w:p w14:paraId="1710497A" w14:textId="77777777" w:rsidR="00DB1CC5" w:rsidRDefault="00AB756A">
      <w:pPr>
        <w:numPr>
          <w:ilvl w:val="0"/>
          <w:numId w:val="27"/>
        </w:numPr>
        <w:shd w:val="clear" w:color="auto" w:fill="FFFFFE"/>
        <w:spacing w:line="320" w:lineRule="auto"/>
        <w:rPr>
          <w:rFonts w:ascii="Roboto Mono" w:eastAsia="Roboto Mono" w:hAnsi="Roboto Mono" w:cs="Roboto Mono"/>
          <w:b/>
          <w:color w:val="202124"/>
          <w:sz w:val="24"/>
          <w:szCs w:val="24"/>
        </w:rPr>
      </w:pPr>
      <w:r>
        <w:rPr>
          <w:rFonts w:ascii="Roboto Mono" w:eastAsia="Roboto Mono" w:hAnsi="Roboto Mono" w:cs="Roboto Mono"/>
          <w:b/>
          <w:color w:val="202124"/>
          <w:sz w:val="24"/>
          <w:szCs w:val="24"/>
        </w:rPr>
        <w:t>4.h. Calculate Customer lifetime value(CLV) for different age group</w:t>
      </w:r>
    </w:p>
    <w:p w14:paraId="1710497B" w14:textId="77777777" w:rsidR="00DB1CC5" w:rsidRDefault="00AB756A">
      <w:pPr>
        <w:numPr>
          <w:ilvl w:val="1"/>
          <w:numId w:val="27"/>
        </w:numPr>
        <w:shd w:val="clear" w:color="auto" w:fill="FFFFFE"/>
        <w:spacing w:line="320" w:lineRule="auto"/>
        <w:rPr>
          <w:rFonts w:ascii="Roboto Mono" w:eastAsia="Roboto Mono" w:hAnsi="Roboto Mono" w:cs="Roboto Mono"/>
          <w:b/>
          <w:color w:val="202124"/>
          <w:sz w:val="24"/>
          <w:szCs w:val="24"/>
        </w:rPr>
      </w:pPr>
      <w:r>
        <w:rPr>
          <w:rFonts w:ascii="Roboto Mono" w:eastAsia="Roboto Mono" w:hAnsi="Roboto Mono" w:cs="Roboto Mono"/>
          <w:b/>
          <w:color w:val="202124"/>
          <w:sz w:val="24"/>
          <w:szCs w:val="24"/>
        </w:rPr>
        <w:t xml:space="preserve">Average purchase value — </w:t>
      </w:r>
      <w:r>
        <w:rPr>
          <w:rFonts w:ascii="Roboto Mono" w:eastAsia="Roboto Mono" w:hAnsi="Roboto Mono" w:cs="Roboto Mono"/>
          <w:color w:val="202124"/>
          <w:sz w:val="24"/>
          <w:szCs w:val="24"/>
        </w:rPr>
        <w:t>the value of all customer purchases over a particular time frame , divided by the number of purchases in that period</w:t>
      </w:r>
    </w:p>
    <w:p w14:paraId="1710497C" w14:textId="77777777" w:rsidR="00DB1CC5" w:rsidRDefault="00AB756A">
      <w:pPr>
        <w:numPr>
          <w:ilvl w:val="1"/>
          <w:numId w:val="27"/>
        </w:numPr>
        <w:shd w:val="clear" w:color="auto" w:fill="FFFFFE"/>
        <w:spacing w:line="320" w:lineRule="auto"/>
        <w:rPr>
          <w:rFonts w:ascii="Roboto Mono" w:eastAsia="Roboto Mono" w:hAnsi="Roboto Mono" w:cs="Roboto Mono"/>
          <w:b/>
          <w:color w:val="202124"/>
          <w:sz w:val="24"/>
          <w:szCs w:val="24"/>
        </w:rPr>
      </w:pPr>
      <w:r>
        <w:rPr>
          <w:rFonts w:ascii="Roboto Mono" w:eastAsia="Roboto Mono" w:hAnsi="Roboto Mono" w:cs="Roboto Mono"/>
          <w:b/>
          <w:color w:val="202124"/>
          <w:sz w:val="24"/>
          <w:szCs w:val="24"/>
        </w:rPr>
        <w:t xml:space="preserve">Average purchase frequency — </w:t>
      </w:r>
      <w:r>
        <w:rPr>
          <w:rFonts w:ascii="Roboto Mono" w:eastAsia="Roboto Mono" w:hAnsi="Roboto Mono" w:cs="Roboto Mono"/>
          <w:color w:val="202124"/>
          <w:sz w:val="24"/>
          <w:szCs w:val="24"/>
        </w:rPr>
        <w:t>divide the number of purchases in that same time period by the number of individual customers who made a transaction over the same period</w:t>
      </w:r>
    </w:p>
    <w:p w14:paraId="1710497D" w14:textId="77777777" w:rsidR="00DB1CC5" w:rsidRDefault="00AB756A">
      <w:pPr>
        <w:numPr>
          <w:ilvl w:val="1"/>
          <w:numId w:val="27"/>
        </w:numPr>
        <w:shd w:val="clear" w:color="auto" w:fill="FFFFFE"/>
        <w:spacing w:line="320" w:lineRule="auto"/>
        <w:rPr>
          <w:rFonts w:ascii="Roboto Mono" w:eastAsia="Roboto Mono" w:hAnsi="Roboto Mono" w:cs="Roboto Mono"/>
          <w:b/>
          <w:color w:val="202124"/>
          <w:sz w:val="24"/>
          <w:szCs w:val="24"/>
        </w:rPr>
      </w:pPr>
      <w:r>
        <w:rPr>
          <w:rFonts w:ascii="Roboto Mono" w:eastAsia="Roboto Mono" w:hAnsi="Roboto Mono" w:cs="Roboto Mono"/>
          <w:b/>
          <w:color w:val="202124"/>
          <w:sz w:val="24"/>
          <w:szCs w:val="24"/>
        </w:rPr>
        <w:t xml:space="preserve">Customer value — </w:t>
      </w:r>
      <w:r>
        <w:rPr>
          <w:rFonts w:ascii="Roboto Mono" w:eastAsia="Roboto Mono" w:hAnsi="Roboto Mono" w:cs="Roboto Mono"/>
          <w:color w:val="202124"/>
          <w:sz w:val="24"/>
          <w:szCs w:val="24"/>
        </w:rPr>
        <w:t>the average purchase frequency multiplied by the average purchase value</w:t>
      </w:r>
    </w:p>
    <w:p w14:paraId="1710497E" w14:textId="77777777" w:rsidR="00DB1CC5" w:rsidRDefault="00AB756A">
      <w:pPr>
        <w:numPr>
          <w:ilvl w:val="1"/>
          <w:numId w:val="27"/>
        </w:numPr>
        <w:shd w:val="clear" w:color="auto" w:fill="FFFFFE"/>
        <w:spacing w:line="320" w:lineRule="auto"/>
        <w:rPr>
          <w:rFonts w:ascii="Roboto Mono" w:eastAsia="Roboto Mono" w:hAnsi="Roboto Mono" w:cs="Roboto Mono"/>
          <w:b/>
          <w:color w:val="202124"/>
          <w:sz w:val="24"/>
          <w:szCs w:val="24"/>
        </w:rPr>
      </w:pPr>
      <w:r>
        <w:rPr>
          <w:rFonts w:ascii="Roboto Mono" w:eastAsia="Roboto Mono" w:hAnsi="Roboto Mono" w:cs="Roboto Mono"/>
          <w:b/>
          <w:color w:val="202124"/>
          <w:sz w:val="24"/>
          <w:szCs w:val="24"/>
        </w:rPr>
        <w:t xml:space="preserve">Average customer lifespan — </w:t>
      </w:r>
      <w:r>
        <w:rPr>
          <w:rFonts w:ascii="Roboto Mono" w:eastAsia="Roboto Mono" w:hAnsi="Roboto Mono" w:cs="Roboto Mono"/>
          <w:color w:val="202124"/>
          <w:sz w:val="24"/>
          <w:szCs w:val="24"/>
        </w:rPr>
        <w:t>the average length of time a customer continues buying from you</w:t>
      </w:r>
    </w:p>
    <w:p w14:paraId="1710497F" w14:textId="77777777" w:rsidR="00DB1CC5" w:rsidRDefault="00AB756A">
      <w:pPr>
        <w:numPr>
          <w:ilvl w:val="1"/>
          <w:numId w:val="27"/>
        </w:numPr>
        <w:shd w:val="clear" w:color="auto" w:fill="FFFFFE"/>
        <w:spacing w:line="320" w:lineRule="auto"/>
        <w:rPr>
          <w:rFonts w:ascii="Roboto Mono" w:eastAsia="Roboto Mono" w:hAnsi="Roboto Mono" w:cs="Roboto Mono"/>
          <w:b/>
          <w:color w:val="202124"/>
          <w:sz w:val="24"/>
          <w:szCs w:val="24"/>
        </w:rPr>
      </w:pPr>
      <w:r>
        <w:rPr>
          <w:b/>
          <w:color w:val="202124"/>
          <w:sz w:val="23"/>
          <w:szCs w:val="23"/>
          <w:highlight w:val="white"/>
        </w:rPr>
        <w:t>CLV = customer value X average customer lifespan</w:t>
      </w:r>
    </w:p>
    <w:p w14:paraId="17104980" w14:textId="77777777" w:rsidR="00DB1CC5" w:rsidRDefault="00AB756A">
      <w:pPr>
        <w:shd w:val="clear" w:color="auto" w:fill="FFFFFE"/>
        <w:spacing w:line="36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select</w:t>
      </w:r>
      <w:r>
        <w:rPr>
          <w:rFonts w:ascii="Roboto Mono" w:eastAsia="Roboto Mono" w:hAnsi="Roboto Mono" w:cs="Roboto Mono"/>
          <w:b/>
          <w:color w:val="202124"/>
          <w:sz w:val="20"/>
          <w:szCs w:val="20"/>
        </w:rPr>
        <w:t xml:space="preserve"> AGE_DESC, </w:t>
      </w:r>
      <w:r>
        <w:rPr>
          <w:rFonts w:ascii="Roboto Mono" w:eastAsia="Roboto Mono" w:hAnsi="Roboto Mono" w:cs="Roboto Mono"/>
          <w:b/>
          <w:color w:val="37474F"/>
          <w:sz w:val="20"/>
          <w:szCs w:val="20"/>
        </w:rPr>
        <w:t>(</w:t>
      </w:r>
      <w:proofErr w:type="spellStart"/>
      <w:r>
        <w:rPr>
          <w:rFonts w:ascii="Roboto Mono" w:eastAsia="Roboto Mono" w:hAnsi="Roboto Mono" w:cs="Roboto Mono"/>
          <w:b/>
          <w:color w:val="202124"/>
          <w:sz w:val="20"/>
          <w:szCs w:val="20"/>
        </w:rPr>
        <w:t>avg_purch_val</w:t>
      </w:r>
      <w:proofErr w:type="spellEnd"/>
      <w:r>
        <w:rPr>
          <w:rFonts w:ascii="Roboto Mono" w:eastAsia="Roboto Mono" w:hAnsi="Roboto Mono" w:cs="Roboto Mono"/>
          <w:b/>
          <w:color w:val="37474F"/>
          <w:sz w:val="20"/>
          <w:szCs w:val="20"/>
        </w:rPr>
        <w:t>*</w:t>
      </w:r>
      <w:proofErr w:type="spellStart"/>
      <w:r>
        <w:rPr>
          <w:rFonts w:ascii="Roboto Mono" w:eastAsia="Roboto Mono" w:hAnsi="Roboto Mono" w:cs="Roboto Mono"/>
          <w:b/>
          <w:color w:val="202124"/>
          <w:sz w:val="20"/>
          <w:szCs w:val="20"/>
        </w:rPr>
        <w:t>avg_purch_freq</w:t>
      </w:r>
      <w:proofErr w:type="spellEnd"/>
      <w:r>
        <w:rPr>
          <w:rFonts w:ascii="Roboto Mono" w:eastAsia="Roboto Mono" w:hAnsi="Roboto Mono" w:cs="Roboto Mono"/>
          <w:b/>
          <w:color w:val="37474F"/>
          <w:sz w:val="20"/>
          <w:szCs w:val="20"/>
        </w:rPr>
        <w:t>*</w:t>
      </w:r>
      <w:proofErr w:type="spellStart"/>
      <w:r>
        <w:rPr>
          <w:rFonts w:ascii="Roboto Mono" w:eastAsia="Roboto Mono" w:hAnsi="Roboto Mono" w:cs="Roboto Mono"/>
          <w:b/>
          <w:color w:val="202124"/>
          <w:sz w:val="20"/>
          <w:szCs w:val="20"/>
        </w:rPr>
        <w:t>avg_cust_lifespan</w:t>
      </w:r>
      <w:proofErr w:type="spellEnd"/>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as</w:t>
      </w:r>
      <w:r>
        <w:rPr>
          <w:rFonts w:ascii="Roboto Mono" w:eastAsia="Roboto Mono" w:hAnsi="Roboto Mono" w:cs="Roboto Mono"/>
          <w:b/>
          <w:color w:val="202124"/>
          <w:sz w:val="20"/>
          <w:szCs w:val="20"/>
        </w:rPr>
        <w:t xml:space="preserve"> clv</w:t>
      </w:r>
    </w:p>
    <w:p w14:paraId="17104981" w14:textId="77777777" w:rsidR="00DB1CC5" w:rsidRDefault="00AB756A">
      <w:pPr>
        <w:shd w:val="clear" w:color="auto" w:fill="FFFFFE"/>
        <w:spacing w:line="360" w:lineRule="auto"/>
        <w:rPr>
          <w:rFonts w:ascii="Roboto Mono" w:eastAsia="Roboto Mono" w:hAnsi="Roboto Mono" w:cs="Roboto Mono"/>
          <w:b/>
          <w:color w:val="37474F"/>
          <w:sz w:val="20"/>
          <w:szCs w:val="20"/>
        </w:rPr>
      </w:pPr>
      <w:r>
        <w:rPr>
          <w:rFonts w:ascii="Roboto Mono" w:eastAsia="Roboto Mono" w:hAnsi="Roboto Mono" w:cs="Roboto Mono"/>
          <w:b/>
          <w:color w:val="3367D6"/>
          <w:sz w:val="20"/>
          <w:szCs w:val="20"/>
        </w:rPr>
        <w:t>from</w:t>
      </w:r>
      <w:r>
        <w:rPr>
          <w:rFonts w:ascii="Roboto Mono" w:eastAsia="Roboto Mono" w:hAnsi="Roboto Mono" w:cs="Roboto Mono"/>
          <w:b/>
          <w:color w:val="37474F"/>
          <w:sz w:val="20"/>
          <w:szCs w:val="20"/>
        </w:rPr>
        <w:t>(</w:t>
      </w:r>
    </w:p>
    <w:p w14:paraId="17104982" w14:textId="77777777" w:rsidR="00DB1CC5" w:rsidRDefault="00AB756A">
      <w:pPr>
        <w:shd w:val="clear" w:color="auto" w:fill="FFFFFE"/>
        <w:spacing w:line="360" w:lineRule="auto"/>
        <w:rPr>
          <w:rFonts w:ascii="Roboto Mono" w:eastAsia="Roboto Mono" w:hAnsi="Roboto Mono" w:cs="Roboto Mono"/>
          <w:b/>
          <w:color w:val="37474F"/>
          <w:sz w:val="20"/>
          <w:szCs w:val="20"/>
        </w:rPr>
      </w:pPr>
      <w:r>
        <w:rPr>
          <w:rFonts w:ascii="Roboto Mono" w:eastAsia="Roboto Mono" w:hAnsi="Roboto Mono" w:cs="Roboto Mono"/>
          <w:b/>
          <w:color w:val="3367D6"/>
          <w:sz w:val="20"/>
          <w:szCs w:val="20"/>
        </w:rPr>
        <w:lastRenderedPageBreak/>
        <w:t>with</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cte</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as</w:t>
      </w:r>
      <w:r>
        <w:rPr>
          <w:rFonts w:ascii="Roboto Mono" w:eastAsia="Roboto Mono" w:hAnsi="Roboto Mono" w:cs="Roboto Mono"/>
          <w:b/>
          <w:color w:val="202124"/>
          <w:sz w:val="20"/>
          <w:szCs w:val="20"/>
        </w:rPr>
        <w:t xml:space="preserve"> </w:t>
      </w:r>
      <w:r>
        <w:rPr>
          <w:rFonts w:ascii="Roboto Mono" w:eastAsia="Roboto Mono" w:hAnsi="Roboto Mono" w:cs="Roboto Mono"/>
          <w:b/>
          <w:color w:val="37474F"/>
          <w:sz w:val="20"/>
          <w:szCs w:val="20"/>
        </w:rPr>
        <w:t>(</w:t>
      </w:r>
    </w:p>
    <w:p w14:paraId="17104983" w14:textId="77777777" w:rsidR="00DB1CC5" w:rsidRDefault="00AB756A">
      <w:pPr>
        <w:shd w:val="clear" w:color="auto" w:fill="FFFFFE"/>
        <w:spacing w:line="36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select</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household_key</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7474F"/>
          <w:sz w:val="20"/>
          <w:szCs w:val="20"/>
        </w:rPr>
        <w:t>(</w:t>
      </w:r>
      <w:r>
        <w:rPr>
          <w:rFonts w:ascii="Roboto Mono" w:eastAsia="Roboto Mono" w:hAnsi="Roboto Mono" w:cs="Roboto Mono"/>
          <w:b/>
          <w:color w:val="3367D6"/>
          <w:sz w:val="20"/>
          <w:szCs w:val="20"/>
        </w:rPr>
        <w:t>max</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WEEK_NO</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min</w:t>
      </w:r>
      <w:r>
        <w:rPr>
          <w:rFonts w:ascii="Roboto Mono" w:eastAsia="Roboto Mono" w:hAnsi="Roboto Mono" w:cs="Roboto Mono"/>
          <w:b/>
          <w:color w:val="202124"/>
          <w:sz w:val="20"/>
          <w:szCs w:val="20"/>
        </w:rPr>
        <w:t xml:space="preserve"> </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WEEK_NO</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as</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cust_duration</w:t>
      </w:r>
      <w:proofErr w:type="spellEnd"/>
    </w:p>
    <w:p w14:paraId="17104984" w14:textId="77777777" w:rsidR="00DB1CC5" w:rsidRDefault="00AB756A">
      <w:pPr>
        <w:shd w:val="clear" w:color="auto" w:fill="FFFFFE"/>
        <w:spacing w:line="360" w:lineRule="auto"/>
        <w:rPr>
          <w:rFonts w:ascii="Roboto Mono" w:eastAsia="Roboto Mono" w:hAnsi="Roboto Mono" w:cs="Roboto Mono"/>
          <w:b/>
          <w:color w:val="0D904F"/>
          <w:sz w:val="20"/>
          <w:szCs w:val="20"/>
        </w:rPr>
      </w:pPr>
      <w:r>
        <w:rPr>
          <w:rFonts w:ascii="Roboto Mono" w:eastAsia="Roboto Mono" w:hAnsi="Roboto Mono" w:cs="Roboto Mono"/>
          <w:b/>
          <w:color w:val="3367D6"/>
          <w:sz w:val="20"/>
          <w:szCs w:val="20"/>
        </w:rPr>
        <w:t>from</w:t>
      </w:r>
      <w:r>
        <w:rPr>
          <w:rFonts w:ascii="Roboto Mono" w:eastAsia="Roboto Mono" w:hAnsi="Roboto Mono" w:cs="Roboto Mono"/>
          <w:b/>
          <w:color w:val="202124"/>
          <w:sz w:val="20"/>
          <w:szCs w:val="20"/>
        </w:rPr>
        <w:t xml:space="preserve"> </w:t>
      </w:r>
      <w:r>
        <w:rPr>
          <w:rFonts w:ascii="Roboto Mono" w:eastAsia="Roboto Mono" w:hAnsi="Roboto Mono" w:cs="Roboto Mono"/>
          <w:b/>
          <w:color w:val="0D904F"/>
          <w:sz w:val="20"/>
          <w:szCs w:val="20"/>
        </w:rPr>
        <w:t>`</w:t>
      </w:r>
      <w:proofErr w:type="spellStart"/>
      <w:r>
        <w:rPr>
          <w:rFonts w:ascii="Roboto Mono" w:eastAsia="Roboto Mono" w:hAnsi="Roboto Mono" w:cs="Roboto Mono"/>
          <w:b/>
          <w:color w:val="0D904F"/>
          <w:sz w:val="20"/>
          <w:szCs w:val="20"/>
        </w:rPr>
        <w:t>dunnhumbysql.complete.transaction_data</w:t>
      </w:r>
      <w:proofErr w:type="spellEnd"/>
      <w:r>
        <w:rPr>
          <w:rFonts w:ascii="Roboto Mono" w:eastAsia="Roboto Mono" w:hAnsi="Roboto Mono" w:cs="Roboto Mono"/>
          <w:b/>
          <w:color w:val="0D904F"/>
          <w:sz w:val="20"/>
          <w:szCs w:val="20"/>
        </w:rPr>
        <w:t>`</w:t>
      </w:r>
    </w:p>
    <w:p w14:paraId="17104985" w14:textId="77777777" w:rsidR="00DB1CC5" w:rsidRDefault="00AB756A">
      <w:pPr>
        <w:shd w:val="clear" w:color="auto" w:fill="FFFFFE"/>
        <w:spacing w:line="36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group</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by</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household_key</w:t>
      </w:r>
      <w:proofErr w:type="spellEnd"/>
    </w:p>
    <w:p w14:paraId="17104986" w14:textId="77777777" w:rsidR="00DB1CC5" w:rsidRDefault="00DB1CC5">
      <w:pPr>
        <w:shd w:val="clear" w:color="auto" w:fill="FFFFFE"/>
        <w:spacing w:line="360" w:lineRule="auto"/>
        <w:rPr>
          <w:rFonts w:ascii="Roboto Mono" w:eastAsia="Roboto Mono" w:hAnsi="Roboto Mono" w:cs="Roboto Mono"/>
          <w:b/>
          <w:color w:val="202124"/>
          <w:sz w:val="20"/>
          <w:szCs w:val="20"/>
        </w:rPr>
      </w:pPr>
    </w:p>
    <w:p w14:paraId="17104987" w14:textId="77777777" w:rsidR="00DB1CC5" w:rsidRDefault="00AB756A">
      <w:pPr>
        <w:shd w:val="clear" w:color="auto" w:fill="FFFFFE"/>
        <w:spacing w:line="360" w:lineRule="auto"/>
        <w:rPr>
          <w:rFonts w:ascii="Roboto Mono" w:eastAsia="Roboto Mono" w:hAnsi="Roboto Mono" w:cs="Roboto Mono"/>
          <w:b/>
          <w:color w:val="37474F"/>
          <w:sz w:val="20"/>
          <w:szCs w:val="20"/>
        </w:rPr>
      </w:pPr>
      <w:r>
        <w:rPr>
          <w:rFonts w:ascii="Roboto Mono" w:eastAsia="Roboto Mono" w:hAnsi="Roboto Mono" w:cs="Roboto Mono"/>
          <w:b/>
          <w:color w:val="37474F"/>
          <w:sz w:val="20"/>
          <w:szCs w:val="20"/>
        </w:rPr>
        <w:t>)</w:t>
      </w:r>
    </w:p>
    <w:p w14:paraId="17104988" w14:textId="77777777" w:rsidR="00DB1CC5" w:rsidRDefault="00AB756A">
      <w:pPr>
        <w:shd w:val="clear" w:color="auto" w:fill="FFFFFE"/>
        <w:spacing w:line="36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select</w:t>
      </w:r>
      <w:r>
        <w:rPr>
          <w:rFonts w:ascii="Roboto Mono" w:eastAsia="Roboto Mono" w:hAnsi="Roboto Mono" w:cs="Roboto Mono"/>
          <w:b/>
          <w:color w:val="202124"/>
          <w:sz w:val="20"/>
          <w:szCs w:val="20"/>
        </w:rPr>
        <w:t xml:space="preserve"> AGE_DESC,  </w:t>
      </w:r>
      <w:r>
        <w:rPr>
          <w:rFonts w:ascii="Roboto Mono" w:eastAsia="Roboto Mono" w:hAnsi="Roboto Mono" w:cs="Roboto Mono"/>
          <w:b/>
          <w:color w:val="3367D6"/>
          <w:sz w:val="20"/>
          <w:szCs w:val="20"/>
        </w:rPr>
        <w:t>sum</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SALES_VALUE</w:t>
      </w:r>
      <w:r>
        <w:rPr>
          <w:rFonts w:ascii="Roboto Mono" w:eastAsia="Roboto Mono" w:hAnsi="Roboto Mono" w:cs="Roboto Mono"/>
          <w:b/>
          <w:color w:val="37474F"/>
          <w:sz w:val="20"/>
          <w:szCs w:val="20"/>
        </w:rPr>
        <w:t>)/</w:t>
      </w:r>
      <w:r>
        <w:rPr>
          <w:rFonts w:ascii="Roboto Mono" w:eastAsia="Roboto Mono" w:hAnsi="Roboto Mono" w:cs="Roboto Mono"/>
          <w:b/>
          <w:color w:val="3367D6"/>
          <w:sz w:val="20"/>
          <w:szCs w:val="20"/>
        </w:rPr>
        <w:t>count</w:t>
      </w:r>
      <w:r>
        <w:rPr>
          <w:rFonts w:ascii="Roboto Mono" w:eastAsia="Roboto Mono" w:hAnsi="Roboto Mono" w:cs="Roboto Mono"/>
          <w:b/>
          <w:color w:val="37474F"/>
          <w:sz w:val="20"/>
          <w:szCs w:val="20"/>
        </w:rPr>
        <w:t>(</w:t>
      </w:r>
      <w:r>
        <w:rPr>
          <w:rFonts w:ascii="Roboto Mono" w:eastAsia="Roboto Mono" w:hAnsi="Roboto Mono" w:cs="Roboto Mono"/>
          <w:b/>
          <w:color w:val="3367D6"/>
          <w:sz w:val="20"/>
          <w:szCs w:val="20"/>
        </w:rPr>
        <w:t>distinct</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BASKET_ID</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as</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avg_purch_val</w:t>
      </w:r>
      <w:proofErr w:type="spellEnd"/>
      <w:r>
        <w:rPr>
          <w:rFonts w:ascii="Roboto Mono" w:eastAsia="Roboto Mono" w:hAnsi="Roboto Mono" w:cs="Roboto Mono"/>
          <w:b/>
          <w:color w:val="202124"/>
          <w:sz w:val="20"/>
          <w:szCs w:val="20"/>
        </w:rPr>
        <w:t>,</w:t>
      </w:r>
    </w:p>
    <w:p w14:paraId="17104989" w14:textId="77777777" w:rsidR="00DB1CC5" w:rsidRDefault="00AB756A">
      <w:pPr>
        <w:shd w:val="clear" w:color="auto" w:fill="FFFFFE"/>
        <w:spacing w:line="36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count</w:t>
      </w:r>
      <w:r>
        <w:rPr>
          <w:rFonts w:ascii="Roboto Mono" w:eastAsia="Roboto Mono" w:hAnsi="Roboto Mono" w:cs="Roboto Mono"/>
          <w:b/>
          <w:color w:val="37474F"/>
          <w:sz w:val="20"/>
          <w:szCs w:val="20"/>
        </w:rPr>
        <w:t>(</w:t>
      </w:r>
      <w:r>
        <w:rPr>
          <w:rFonts w:ascii="Roboto Mono" w:eastAsia="Roboto Mono" w:hAnsi="Roboto Mono" w:cs="Roboto Mono"/>
          <w:b/>
          <w:color w:val="3367D6"/>
          <w:sz w:val="20"/>
          <w:szCs w:val="20"/>
        </w:rPr>
        <w:t>distinct</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BASKET_ID</w:t>
      </w:r>
      <w:r>
        <w:rPr>
          <w:rFonts w:ascii="Roboto Mono" w:eastAsia="Roboto Mono" w:hAnsi="Roboto Mono" w:cs="Roboto Mono"/>
          <w:b/>
          <w:color w:val="37474F"/>
          <w:sz w:val="20"/>
          <w:szCs w:val="20"/>
        </w:rPr>
        <w:t>))/</w:t>
      </w:r>
      <w:r>
        <w:rPr>
          <w:rFonts w:ascii="Roboto Mono" w:eastAsia="Roboto Mono" w:hAnsi="Roboto Mono" w:cs="Roboto Mono"/>
          <w:b/>
          <w:color w:val="3367D6"/>
          <w:sz w:val="20"/>
          <w:szCs w:val="20"/>
        </w:rPr>
        <w:t>count</w:t>
      </w:r>
      <w:r>
        <w:rPr>
          <w:rFonts w:ascii="Roboto Mono" w:eastAsia="Roboto Mono" w:hAnsi="Roboto Mono" w:cs="Roboto Mono"/>
          <w:b/>
          <w:color w:val="37474F"/>
          <w:sz w:val="20"/>
          <w:szCs w:val="20"/>
        </w:rPr>
        <w:t>(</w:t>
      </w:r>
      <w:r>
        <w:rPr>
          <w:rFonts w:ascii="Roboto Mono" w:eastAsia="Roboto Mono" w:hAnsi="Roboto Mono" w:cs="Roboto Mono"/>
          <w:b/>
          <w:color w:val="3367D6"/>
          <w:sz w:val="20"/>
          <w:szCs w:val="20"/>
        </w:rPr>
        <w:t>distinct</w:t>
      </w:r>
      <w:r>
        <w:rPr>
          <w:rFonts w:ascii="Roboto Mono" w:eastAsia="Roboto Mono" w:hAnsi="Roboto Mono" w:cs="Roboto Mono"/>
          <w:b/>
          <w:color w:val="37474F"/>
          <w:sz w:val="20"/>
          <w:szCs w:val="20"/>
        </w:rPr>
        <w:t>(</w:t>
      </w:r>
      <w:proofErr w:type="spellStart"/>
      <w:r>
        <w:rPr>
          <w:rFonts w:ascii="Roboto Mono" w:eastAsia="Roboto Mono" w:hAnsi="Roboto Mono" w:cs="Roboto Mono"/>
          <w:b/>
          <w:color w:val="202124"/>
          <w:sz w:val="20"/>
          <w:szCs w:val="20"/>
        </w:rPr>
        <w:t>d.household_key</w:t>
      </w:r>
      <w:proofErr w:type="spellEnd"/>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as</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avg_purch_freq</w:t>
      </w:r>
      <w:proofErr w:type="spellEnd"/>
      <w:r>
        <w:rPr>
          <w:rFonts w:ascii="Roboto Mono" w:eastAsia="Roboto Mono" w:hAnsi="Roboto Mono" w:cs="Roboto Mono"/>
          <w:b/>
          <w:color w:val="202124"/>
          <w:sz w:val="20"/>
          <w:szCs w:val="20"/>
        </w:rPr>
        <w:t>,</w:t>
      </w:r>
    </w:p>
    <w:p w14:paraId="1710498A" w14:textId="77777777" w:rsidR="00DB1CC5" w:rsidRDefault="00AB756A">
      <w:pPr>
        <w:shd w:val="clear" w:color="auto" w:fill="FFFFFE"/>
        <w:spacing w:line="360" w:lineRule="auto"/>
        <w:rPr>
          <w:rFonts w:ascii="Roboto Mono" w:eastAsia="Roboto Mono" w:hAnsi="Roboto Mono" w:cs="Roboto Mono"/>
          <w:b/>
          <w:color w:val="202124"/>
          <w:sz w:val="20"/>
          <w:szCs w:val="20"/>
        </w:rPr>
      </w:pPr>
      <w:r>
        <w:rPr>
          <w:rFonts w:ascii="Roboto Mono" w:eastAsia="Roboto Mono" w:hAnsi="Roboto Mono" w:cs="Roboto Mono"/>
          <w:b/>
          <w:color w:val="37474F"/>
          <w:sz w:val="20"/>
          <w:szCs w:val="20"/>
        </w:rPr>
        <w:t>(</w:t>
      </w:r>
      <w:r>
        <w:rPr>
          <w:rFonts w:ascii="Roboto Mono" w:eastAsia="Roboto Mono" w:hAnsi="Roboto Mono" w:cs="Roboto Mono"/>
          <w:b/>
          <w:color w:val="3367D6"/>
          <w:sz w:val="20"/>
          <w:szCs w:val="20"/>
        </w:rPr>
        <w:t>sum</w:t>
      </w:r>
      <w:r>
        <w:rPr>
          <w:rFonts w:ascii="Roboto Mono" w:eastAsia="Roboto Mono" w:hAnsi="Roboto Mono" w:cs="Roboto Mono"/>
          <w:b/>
          <w:color w:val="37474F"/>
          <w:sz w:val="20"/>
          <w:szCs w:val="20"/>
        </w:rPr>
        <w:t>(</w:t>
      </w:r>
      <w:proofErr w:type="spellStart"/>
      <w:r>
        <w:rPr>
          <w:rFonts w:ascii="Roboto Mono" w:eastAsia="Roboto Mono" w:hAnsi="Roboto Mono" w:cs="Roboto Mono"/>
          <w:b/>
          <w:color w:val="202124"/>
          <w:sz w:val="20"/>
          <w:szCs w:val="20"/>
        </w:rPr>
        <w:t>cte.cust_duration</w:t>
      </w:r>
      <w:proofErr w:type="spellEnd"/>
      <w:r>
        <w:rPr>
          <w:rFonts w:ascii="Roboto Mono" w:eastAsia="Roboto Mono" w:hAnsi="Roboto Mono" w:cs="Roboto Mono"/>
          <w:b/>
          <w:color w:val="37474F"/>
          <w:sz w:val="20"/>
          <w:szCs w:val="20"/>
        </w:rPr>
        <w:t>)/</w:t>
      </w:r>
      <w:r>
        <w:rPr>
          <w:rFonts w:ascii="Roboto Mono" w:eastAsia="Roboto Mono" w:hAnsi="Roboto Mono" w:cs="Roboto Mono"/>
          <w:b/>
          <w:color w:val="3367D6"/>
          <w:sz w:val="20"/>
          <w:szCs w:val="20"/>
        </w:rPr>
        <w:t>count</w:t>
      </w:r>
      <w:r>
        <w:rPr>
          <w:rFonts w:ascii="Roboto Mono" w:eastAsia="Roboto Mono" w:hAnsi="Roboto Mono" w:cs="Roboto Mono"/>
          <w:b/>
          <w:color w:val="37474F"/>
          <w:sz w:val="20"/>
          <w:szCs w:val="20"/>
        </w:rPr>
        <w:t>(</w:t>
      </w:r>
      <w:r>
        <w:rPr>
          <w:rFonts w:ascii="Roboto Mono" w:eastAsia="Roboto Mono" w:hAnsi="Roboto Mono" w:cs="Roboto Mono"/>
          <w:b/>
          <w:color w:val="F4511E"/>
          <w:sz w:val="20"/>
          <w:szCs w:val="20"/>
        </w:rPr>
        <w:t>1</w:t>
      </w:r>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as</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avg_cust_lifespan</w:t>
      </w:r>
      <w:proofErr w:type="spellEnd"/>
      <w:r>
        <w:rPr>
          <w:rFonts w:ascii="Roboto Mono" w:eastAsia="Roboto Mono" w:hAnsi="Roboto Mono" w:cs="Roboto Mono"/>
          <w:b/>
          <w:color w:val="202124"/>
          <w:sz w:val="20"/>
          <w:szCs w:val="20"/>
        </w:rPr>
        <w:t>,</w:t>
      </w:r>
    </w:p>
    <w:p w14:paraId="1710498B" w14:textId="77777777" w:rsidR="00DB1CC5" w:rsidRDefault="00AB756A">
      <w:pPr>
        <w:shd w:val="clear" w:color="auto" w:fill="FFFFFE"/>
        <w:spacing w:line="36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from</w:t>
      </w:r>
      <w:r>
        <w:rPr>
          <w:rFonts w:ascii="Roboto Mono" w:eastAsia="Roboto Mono" w:hAnsi="Roboto Mono" w:cs="Roboto Mono"/>
          <w:b/>
          <w:color w:val="202124"/>
          <w:sz w:val="20"/>
          <w:szCs w:val="20"/>
        </w:rPr>
        <w:t xml:space="preserve"> </w:t>
      </w:r>
      <w:r>
        <w:rPr>
          <w:rFonts w:ascii="Roboto Mono" w:eastAsia="Roboto Mono" w:hAnsi="Roboto Mono" w:cs="Roboto Mono"/>
          <w:b/>
          <w:color w:val="0D904F"/>
          <w:sz w:val="20"/>
          <w:szCs w:val="20"/>
        </w:rPr>
        <w:t>`</w:t>
      </w:r>
      <w:proofErr w:type="spellStart"/>
      <w:r>
        <w:rPr>
          <w:rFonts w:ascii="Roboto Mono" w:eastAsia="Roboto Mono" w:hAnsi="Roboto Mono" w:cs="Roboto Mono"/>
          <w:b/>
          <w:color w:val="0D904F"/>
          <w:sz w:val="20"/>
          <w:szCs w:val="20"/>
        </w:rPr>
        <w:t>dunnhumbysql.complete.transaction_data</w:t>
      </w:r>
      <w:proofErr w:type="spellEnd"/>
      <w:r>
        <w:rPr>
          <w:rFonts w:ascii="Roboto Mono" w:eastAsia="Roboto Mono" w:hAnsi="Roboto Mono" w:cs="Roboto Mono"/>
          <w:b/>
          <w:color w:val="0D904F"/>
          <w:sz w:val="20"/>
          <w:szCs w:val="20"/>
        </w:rPr>
        <w:t>`</w:t>
      </w:r>
      <w:r>
        <w:rPr>
          <w:rFonts w:ascii="Roboto Mono" w:eastAsia="Roboto Mono" w:hAnsi="Roboto Mono" w:cs="Roboto Mono"/>
          <w:b/>
          <w:color w:val="202124"/>
          <w:sz w:val="20"/>
          <w:szCs w:val="20"/>
        </w:rPr>
        <w:t xml:space="preserve"> t</w:t>
      </w:r>
    </w:p>
    <w:p w14:paraId="1710498C" w14:textId="77777777" w:rsidR="00DB1CC5" w:rsidRDefault="00AB756A">
      <w:pPr>
        <w:shd w:val="clear" w:color="auto" w:fill="FFFFFE"/>
        <w:spacing w:line="36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inner</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join</w:t>
      </w:r>
      <w:r>
        <w:rPr>
          <w:rFonts w:ascii="Roboto Mono" w:eastAsia="Roboto Mono" w:hAnsi="Roboto Mono" w:cs="Roboto Mono"/>
          <w:b/>
          <w:color w:val="202124"/>
          <w:sz w:val="20"/>
          <w:szCs w:val="20"/>
        </w:rPr>
        <w:t xml:space="preserve"> </w:t>
      </w:r>
      <w:r>
        <w:rPr>
          <w:rFonts w:ascii="Roboto Mono" w:eastAsia="Roboto Mono" w:hAnsi="Roboto Mono" w:cs="Roboto Mono"/>
          <w:b/>
          <w:color w:val="0D904F"/>
          <w:sz w:val="20"/>
          <w:szCs w:val="20"/>
        </w:rPr>
        <w:t>`</w:t>
      </w:r>
      <w:proofErr w:type="spellStart"/>
      <w:r>
        <w:rPr>
          <w:rFonts w:ascii="Roboto Mono" w:eastAsia="Roboto Mono" w:hAnsi="Roboto Mono" w:cs="Roboto Mono"/>
          <w:b/>
          <w:color w:val="0D904F"/>
          <w:sz w:val="20"/>
          <w:szCs w:val="20"/>
        </w:rPr>
        <w:t>dunnhumbysql.complete.hh_demographic</w:t>
      </w:r>
      <w:proofErr w:type="spellEnd"/>
      <w:r>
        <w:rPr>
          <w:rFonts w:ascii="Roboto Mono" w:eastAsia="Roboto Mono" w:hAnsi="Roboto Mono" w:cs="Roboto Mono"/>
          <w:b/>
          <w:color w:val="0D904F"/>
          <w:sz w:val="20"/>
          <w:szCs w:val="20"/>
        </w:rPr>
        <w:t>`</w:t>
      </w:r>
      <w:r>
        <w:rPr>
          <w:rFonts w:ascii="Roboto Mono" w:eastAsia="Roboto Mono" w:hAnsi="Roboto Mono" w:cs="Roboto Mono"/>
          <w:b/>
          <w:color w:val="202124"/>
          <w:sz w:val="20"/>
          <w:szCs w:val="20"/>
        </w:rPr>
        <w:t xml:space="preserve"> d</w:t>
      </w:r>
    </w:p>
    <w:p w14:paraId="1710498D" w14:textId="77777777" w:rsidR="00DB1CC5" w:rsidRDefault="00AB756A">
      <w:pPr>
        <w:shd w:val="clear" w:color="auto" w:fill="FFFFFE"/>
        <w:spacing w:line="36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on</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t.</w:t>
      </w:r>
      <w:r>
        <w:rPr>
          <w:rFonts w:ascii="Roboto Mono" w:eastAsia="Roboto Mono" w:hAnsi="Roboto Mono" w:cs="Roboto Mono"/>
          <w:b/>
          <w:color w:val="800000"/>
          <w:sz w:val="20"/>
          <w:szCs w:val="20"/>
        </w:rPr>
        <w:t>household_key</w:t>
      </w:r>
      <w:proofErr w:type="spellEnd"/>
      <w:r>
        <w:rPr>
          <w:rFonts w:ascii="Roboto Mono" w:eastAsia="Roboto Mono" w:hAnsi="Roboto Mono" w:cs="Roboto Mono"/>
          <w:b/>
          <w:color w:val="202124"/>
          <w:sz w:val="20"/>
          <w:szCs w:val="20"/>
        </w:rPr>
        <w:t>=</w:t>
      </w:r>
      <w:proofErr w:type="spellStart"/>
      <w:r>
        <w:rPr>
          <w:rFonts w:ascii="Roboto Mono" w:eastAsia="Roboto Mono" w:hAnsi="Roboto Mono" w:cs="Roboto Mono"/>
          <w:b/>
          <w:color w:val="202124"/>
          <w:sz w:val="20"/>
          <w:szCs w:val="20"/>
        </w:rPr>
        <w:t>d.household_key</w:t>
      </w:r>
      <w:proofErr w:type="spellEnd"/>
    </w:p>
    <w:p w14:paraId="1710498E" w14:textId="77777777" w:rsidR="00DB1CC5" w:rsidRDefault="00AB756A">
      <w:pPr>
        <w:shd w:val="clear" w:color="auto" w:fill="FFFFFE"/>
        <w:spacing w:line="36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join</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cte</w:t>
      </w:r>
      <w:proofErr w:type="spellEnd"/>
      <w:r>
        <w:rPr>
          <w:rFonts w:ascii="Roboto Mono" w:eastAsia="Roboto Mono" w:hAnsi="Roboto Mono" w:cs="Roboto Mono"/>
          <w:b/>
          <w:color w:val="202124"/>
          <w:sz w:val="20"/>
          <w:szCs w:val="20"/>
        </w:rPr>
        <w:t xml:space="preserve"> </w:t>
      </w:r>
    </w:p>
    <w:p w14:paraId="1710498F" w14:textId="77777777" w:rsidR="00DB1CC5" w:rsidRDefault="00AB756A">
      <w:pPr>
        <w:shd w:val="clear" w:color="auto" w:fill="FFFFFE"/>
        <w:spacing w:line="36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on</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cte.</w:t>
      </w:r>
      <w:r>
        <w:rPr>
          <w:rFonts w:ascii="Roboto Mono" w:eastAsia="Roboto Mono" w:hAnsi="Roboto Mono" w:cs="Roboto Mono"/>
          <w:b/>
          <w:color w:val="800000"/>
          <w:sz w:val="20"/>
          <w:szCs w:val="20"/>
        </w:rPr>
        <w:t>household_key</w:t>
      </w:r>
      <w:proofErr w:type="spellEnd"/>
      <w:r>
        <w:rPr>
          <w:rFonts w:ascii="Roboto Mono" w:eastAsia="Roboto Mono" w:hAnsi="Roboto Mono" w:cs="Roboto Mono"/>
          <w:b/>
          <w:color w:val="202124"/>
          <w:sz w:val="20"/>
          <w:szCs w:val="20"/>
        </w:rPr>
        <w:t>=</w:t>
      </w:r>
      <w:proofErr w:type="spellStart"/>
      <w:r>
        <w:rPr>
          <w:rFonts w:ascii="Roboto Mono" w:eastAsia="Roboto Mono" w:hAnsi="Roboto Mono" w:cs="Roboto Mono"/>
          <w:b/>
          <w:color w:val="202124"/>
          <w:sz w:val="20"/>
          <w:szCs w:val="20"/>
        </w:rPr>
        <w:t>d.household_key</w:t>
      </w:r>
      <w:proofErr w:type="spellEnd"/>
    </w:p>
    <w:p w14:paraId="17104990" w14:textId="77777777" w:rsidR="00DB1CC5" w:rsidRDefault="00AB756A">
      <w:pPr>
        <w:shd w:val="clear" w:color="auto" w:fill="FFFFFE"/>
        <w:spacing w:line="36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group</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by</w:t>
      </w:r>
      <w:r>
        <w:rPr>
          <w:rFonts w:ascii="Roboto Mono" w:eastAsia="Roboto Mono" w:hAnsi="Roboto Mono" w:cs="Roboto Mono"/>
          <w:b/>
          <w:color w:val="202124"/>
          <w:sz w:val="20"/>
          <w:szCs w:val="20"/>
        </w:rPr>
        <w:t xml:space="preserve"> AGE_DESC</w:t>
      </w:r>
    </w:p>
    <w:p w14:paraId="17104991" w14:textId="77777777" w:rsidR="00DB1CC5" w:rsidRDefault="00AB756A">
      <w:pPr>
        <w:shd w:val="clear" w:color="auto" w:fill="FFFFFE"/>
        <w:spacing w:line="360" w:lineRule="auto"/>
        <w:rPr>
          <w:rFonts w:ascii="Roboto Mono" w:eastAsia="Roboto Mono" w:hAnsi="Roboto Mono" w:cs="Roboto Mono"/>
          <w:b/>
          <w:color w:val="37474F"/>
          <w:sz w:val="20"/>
          <w:szCs w:val="20"/>
        </w:rPr>
      </w:pPr>
      <w:r>
        <w:rPr>
          <w:rFonts w:ascii="Roboto Mono" w:eastAsia="Roboto Mono" w:hAnsi="Roboto Mono" w:cs="Roboto Mono"/>
          <w:b/>
          <w:color w:val="37474F"/>
          <w:sz w:val="20"/>
          <w:szCs w:val="20"/>
        </w:rPr>
        <w:t>)</w:t>
      </w:r>
    </w:p>
    <w:p w14:paraId="17104992" w14:textId="77777777" w:rsidR="00DB1CC5" w:rsidRDefault="00AB756A">
      <w:pPr>
        <w:shd w:val="clear" w:color="auto" w:fill="FFFFFE"/>
        <w:spacing w:line="360" w:lineRule="auto"/>
        <w:rPr>
          <w:rFonts w:ascii="Roboto Mono" w:eastAsia="Roboto Mono" w:hAnsi="Roboto Mono" w:cs="Roboto Mono"/>
          <w:b/>
          <w:color w:val="202124"/>
          <w:sz w:val="18"/>
          <w:szCs w:val="18"/>
        </w:rPr>
      </w:pPr>
      <w:r>
        <w:rPr>
          <w:rFonts w:ascii="Roboto Mono" w:eastAsia="Roboto Mono" w:hAnsi="Roboto Mono" w:cs="Roboto Mono"/>
          <w:b/>
          <w:noProof/>
          <w:color w:val="202124"/>
          <w:sz w:val="18"/>
          <w:szCs w:val="18"/>
        </w:rPr>
        <w:drawing>
          <wp:inline distT="114300" distB="114300" distL="114300" distR="114300" wp14:anchorId="17104A13" wp14:editId="17104A14">
            <wp:extent cx="2819400" cy="1840691"/>
            <wp:effectExtent l="0" t="0" r="0" b="0"/>
            <wp:docPr id="5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a:stretch>
                      <a:fillRect/>
                    </a:stretch>
                  </pic:blipFill>
                  <pic:spPr>
                    <a:xfrm>
                      <a:off x="0" y="0"/>
                      <a:ext cx="2819400" cy="1840691"/>
                    </a:xfrm>
                    <a:prstGeom prst="rect">
                      <a:avLst/>
                    </a:prstGeom>
                    <a:ln/>
                  </pic:spPr>
                </pic:pic>
              </a:graphicData>
            </a:graphic>
          </wp:inline>
        </w:drawing>
      </w:r>
    </w:p>
    <w:p w14:paraId="17104993" w14:textId="77777777" w:rsidR="00DB1CC5" w:rsidRDefault="00DB1CC5">
      <w:pPr>
        <w:shd w:val="clear" w:color="auto" w:fill="FFFFFE"/>
        <w:spacing w:line="360" w:lineRule="auto"/>
        <w:rPr>
          <w:rFonts w:ascii="Roboto Mono" w:eastAsia="Roboto Mono" w:hAnsi="Roboto Mono" w:cs="Roboto Mono"/>
          <w:b/>
          <w:color w:val="202124"/>
          <w:sz w:val="18"/>
          <w:szCs w:val="18"/>
        </w:rPr>
      </w:pPr>
    </w:p>
    <w:p w14:paraId="17104994" w14:textId="77777777" w:rsidR="00DB1CC5" w:rsidRDefault="00DB1CC5">
      <w:pPr>
        <w:shd w:val="clear" w:color="auto" w:fill="FFFFFE"/>
        <w:spacing w:line="360" w:lineRule="auto"/>
        <w:rPr>
          <w:rFonts w:ascii="Roboto Mono" w:eastAsia="Roboto Mono" w:hAnsi="Roboto Mono" w:cs="Roboto Mono"/>
          <w:b/>
          <w:color w:val="202124"/>
          <w:sz w:val="18"/>
          <w:szCs w:val="18"/>
        </w:rPr>
      </w:pPr>
    </w:p>
    <w:p w14:paraId="17104995" w14:textId="77777777" w:rsidR="00DB1CC5" w:rsidRDefault="00AB756A">
      <w:pPr>
        <w:numPr>
          <w:ilvl w:val="0"/>
          <w:numId w:val="27"/>
        </w:numPr>
        <w:shd w:val="clear" w:color="auto" w:fill="FFFFFE"/>
        <w:spacing w:line="320" w:lineRule="auto"/>
        <w:rPr>
          <w:rFonts w:ascii="Roboto Mono" w:eastAsia="Roboto Mono" w:hAnsi="Roboto Mono" w:cs="Roboto Mono"/>
          <w:b/>
          <w:color w:val="202124"/>
          <w:sz w:val="24"/>
          <w:szCs w:val="24"/>
        </w:rPr>
      </w:pPr>
      <w:r>
        <w:rPr>
          <w:rFonts w:ascii="Roboto Mono" w:eastAsia="Roboto Mono" w:hAnsi="Roboto Mono" w:cs="Roboto Mono"/>
          <w:b/>
          <w:color w:val="202124"/>
          <w:sz w:val="24"/>
          <w:szCs w:val="24"/>
        </w:rPr>
        <w:t>4.i. Find products(</w:t>
      </w:r>
      <w:proofErr w:type="spellStart"/>
      <w:r>
        <w:rPr>
          <w:rFonts w:ascii="Roboto Mono" w:eastAsia="Roboto Mono" w:hAnsi="Roboto Mono" w:cs="Roboto Mono"/>
          <w:b/>
          <w:color w:val="202124"/>
          <w:sz w:val="24"/>
          <w:szCs w:val="24"/>
        </w:rPr>
        <w:t>product:SUB_COMMODITY_DESC</w:t>
      </w:r>
      <w:proofErr w:type="spellEnd"/>
      <w:r>
        <w:rPr>
          <w:rFonts w:ascii="Roboto Mono" w:eastAsia="Roboto Mono" w:hAnsi="Roboto Mono" w:cs="Roboto Mono"/>
          <w:b/>
          <w:color w:val="202124"/>
          <w:sz w:val="24"/>
          <w:szCs w:val="24"/>
        </w:rPr>
        <w:t>) which are most frequently bought together</w:t>
      </w:r>
    </w:p>
    <w:p w14:paraId="17104996" w14:textId="77777777" w:rsidR="00DB1CC5" w:rsidRDefault="00DB1CC5">
      <w:pPr>
        <w:shd w:val="clear" w:color="auto" w:fill="FFFFFE"/>
        <w:spacing w:line="320" w:lineRule="auto"/>
        <w:rPr>
          <w:rFonts w:ascii="Roboto Mono" w:eastAsia="Roboto Mono" w:hAnsi="Roboto Mono" w:cs="Roboto Mono"/>
          <w:b/>
          <w:color w:val="202124"/>
          <w:sz w:val="24"/>
          <w:szCs w:val="24"/>
        </w:rPr>
      </w:pPr>
    </w:p>
    <w:p w14:paraId="17104997" w14:textId="77777777" w:rsidR="00DB1CC5" w:rsidRDefault="00DB1CC5">
      <w:pPr>
        <w:shd w:val="clear" w:color="auto" w:fill="FFFFFE"/>
        <w:spacing w:line="320" w:lineRule="auto"/>
        <w:rPr>
          <w:rFonts w:ascii="Roboto Mono" w:eastAsia="Roboto Mono" w:hAnsi="Roboto Mono" w:cs="Roboto Mono"/>
          <w:b/>
          <w:color w:val="202124"/>
          <w:sz w:val="18"/>
          <w:szCs w:val="18"/>
        </w:rPr>
      </w:pPr>
    </w:p>
    <w:p w14:paraId="17104998" w14:textId="77777777" w:rsidR="00DB1CC5" w:rsidRDefault="00DB1CC5">
      <w:pPr>
        <w:shd w:val="clear" w:color="auto" w:fill="FFFFFE"/>
        <w:spacing w:line="320" w:lineRule="auto"/>
        <w:rPr>
          <w:rFonts w:ascii="Roboto Mono" w:eastAsia="Roboto Mono" w:hAnsi="Roboto Mono" w:cs="Roboto Mono"/>
          <w:b/>
          <w:color w:val="202124"/>
          <w:sz w:val="24"/>
          <w:szCs w:val="24"/>
        </w:rPr>
      </w:pPr>
    </w:p>
    <w:p w14:paraId="17104999" w14:textId="77777777" w:rsidR="00DB1CC5" w:rsidRDefault="00AB756A">
      <w:pPr>
        <w:shd w:val="clear" w:color="auto" w:fill="FFFFFE"/>
        <w:spacing w:line="360" w:lineRule="auto"/>
        <w:rPr>
          <w:rFonts w:ascii="Roboto Mono" w:eastAsia="Roboto Mono" w:hAnsi="Roboto Mono" w:cs="Roboto Mono"/>
          <w:b/>
          <w:color w:val="37474F"/>
          <w:sz w:val="20"/>
          <w:szCs w:val="20"/>
        </w:rPr>
      </w:pPr>
      <w:r>
        <w:rPr>
          <w:rFonts w:ascii="Roboto Mono" w:eastAsia="Roboto Mono" w:hAnsi="Roboto Mono" w:cs="Roboto Mono"/>
          <w:b/>
          <w:color w:val="3367D6"/>
          <w:sz w:val="20"/>
          <w:szCs w:val="20"/>
        </w:rPr>
        <w:lastRenderedPageBreak/>
        <w:t>with</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cte</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as</w:t>
      </w:r>
      <w:r>
        <w:rPr>
          <w:rFonts w:ascii="Roboto Mono" w:eastAsia="Roboto Mono" w:hAnsi="Roboto Mono" w:cs="Roboto Mono"/>
          <w:b/>
          <w:color w:val="202124"/>
          <w:sz w:val="20"/>
          <w:szCs w:val="20"/>
        </w:rPr>
        <w:t xml:space="preserve"> </w:t>
      </w:r>
      <w:r>
        <w:rPr>
          <w:rFonts w:ascii="Roboto Mono" w:eastAsia="Roboto Mono" w:hAnsi="Roboto Mono" w:cs="Roboto Mono"/>
          <w:b/>
          <w:color w:val="37474F"/>
          <w:sz w:val="20"/>
          <w:szCs w:val="20"/>
        </w:rPr>
        <w:t>(</w:t>
      </w:r>
    </w:p>
    <w:p w14:paraId="1710499A" w14:textId="77777777" w:rsidR="00DB1CC5" w:rsidRDefault="00AB756A">
      <w:pPr>
        <w:shd w:val="clear" w:color="auto" w:fill="FFFFFE"/>
        <w:spacing w:line="360" w:lineRule="auto"/>
        <w:rPr>
          <w:rFonts w:ascii="Roboto Mono" w:eastAsia="Roboto Mono" w:hAnsi="Roboto Mono" w:cs="Roboto Mono"/>
          <w:b/>
          <w:color w:val="37474F"/>
          <w:sz w:val="20"/>
          <w:szCs w:val="20"/>
        </w:rPr>
      </w:pPr>
      <w:r>
        <w:rPr>
          <w:rFonts w:ascii="Roboto Mono" w:eastAsia="Roboto Mono" w:hAnsi="Roboto Mono" w:cs="Roboto Mono"/>
          <w:b/>
          <w:color w:val="3367D6"/>
          <w:sz w:val="20"/>
          <w:szCs w:val="20"/>
        </w:rPr>
        <w:t>SELECT</w:t>
      </w:r>
      <w:r>
        <w:rPr>
          <w:rFonts w:ascii="Roboto Mono" w:eastAsia="Roboto Mono" w:hAnsi="Roboto Mono" w:cs="Roboto Mono"/>
          <w:b/>
          <w:color w:val="202124"/>
          <w:sz w:val="20"/>
          <w:szCs w:val="20"/>
        </w:rPr>
        <w:t xml:space="preserve"> </w:t>
      </w:r>
      <w:r>
        <w:rPr>
          <w:rFonts w:ascii="Roboto Mono" w:eastAsia="Roboto Mono" w:hAnsi="Roboto Mono" w:cs="Roboto Mono"/>
          <w:b/>
          <w:color w:val="37474F"/>
          <w:sz w:val="20"/>
          <w:szCs w:val="20"/>
        </w:rPr>
        <w:t>*</w:t>
      </w:r>
    </w:p>
    <w:p w14:paraId="1710499B" w14:textId="77777777" w:rsidR="00DB1CC5" w:rsidRDefault="00AB756A">
      <w:pPr>
        <w:shd w:val="clear" w:color="auto" w:fill="FFFFFE"/>
        <w:spacing w:line="36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FROM</w:t>
      </w:r>
      <w:r>
        <w:rPr>
          <w:rFonts w:ascii="Roboto Mono" w:eastAsia="Roboto Mono" w:hAnsi="Roboto Mono" w:cs="Roboto Mono"/>
          <w:b/>
          <w:color w:val="202124"/>
          <w:sz w:val="20"/>
          <w:szCs w:val="20"/>
        </w:rPr>
        <w:t xml:space="preserve"> </w:t>
      </w:r>
      <w:r>
        <w:rPr>
          <w:rFonts w:ascii="Roboto Mono" w:eastAsia="Roboto Mono" w:hAnsi="Roboto Mono" w:cs="Roboto Mono"/>
          <w:b/>
          <w:color w:val="0D904F"/>
          <w:sz w:val="20"/>
          <w:szCs w:val="20"/>
        </w:rPr>
        <w:t>`</w:t>
      </w:r>
      <w:proofErr w:type="spellStart"/>
      <w:r>
        <w:rPr>
          <w:rFonts w:ascii="Roboto Mono" w:eastAsia="Roboto Mono" w:hAnsi="Roboto Mono" w:cs="Roboto Mono"/>
          <w:b/>
          <w:color w:val="0D904F"/>
          <w:sz w:val="20"/>
          <w:szCs w:val="20"/>
        </w:rPr>
        <w:t>dunnhumbysql.complete.product</w:t>
      </w:r>
      <w:proofErr w:type="spellEnd"/>
      <w:r>
        <w:rPr>
          <w:rFonts w:ascii="Roboto Mono" w:eastAsia="Roboto Mono" w:hAnsi="Roboto Mono" w:cs="Roboto Mono"/>
          <w:b/>
          <w:color w:val="0D904F"/>
          <w:sz w:val="20"/>
          <w:szCs w:val="20"/>
        </w:rPr>
        <w:t>`</w:t>
      </w:r>
      <w:r>
        <w:rPr>
          <w:rFonts w:ascii="Roboto Mono" w:eastAsia="Roboto Mono" w:hAnsi="Roboto Mono" w:cs="Roboto Mono"/>
          <w:b/>
          <w:color w:val="202124"/>
          <w:sz w:val="20"/>
          <w:szCs w:val="20"/>
        </w:rPr>
        <w:t xml:space="preserve"> p</w:t>
      </w:r>
    </w:p>
    <w:p w14:paraId="1710499C" w14:textId="77777777" w:rsidR="00DB1CC5" w:rsidRDefault="00AB756A">
      <w:pPr>
        <w:shd w:val="clear" w:color="auto" w:fill="FFFFFE"/>
        <w:spacing w:line="36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join</w:t>
      </w:r>
      <w:r>
        <w:rPr>
          <w:rFonts w:ascii="Roboto Mono" w:eastAsia="Roboto Mono" w:hAnsi="Roboto Mono" w:cs="Roboto Mono"/>
          <w:b/>
          <w:color w:val="202124"/>
          <w:sz w:val="20"/>
          <w:szCs w:val="20"/>
        </w:rPr>
        <w:t xml:space="preserve">  </w:t>
      </w:r>
      <w:r>
        <w:rPr>
          <w:rFonts w:ascii="Roboto Mono" w:eastAsia="Roboto Mono" w:hAnsi="Roboto Mono" w:cs="Roboto Mono"/>
          <w:b/>
          <w:color w:val="0D904F"/>
          <w:sz w:val="20"/>
          <w:szCs w:val="20"/>
        </w:rPr>
        <w:t>`</w:t>
      </w:r>
      <w:proofErr w:type="spellStart"/>
      <w:r>
        <w:rPr>
          <w:rFonts w:ascii="Roboto Mono" w:eastAsia="Roboto Mono" w:hAnsi="Roboto Mono" w:cs="Roboto Mono"/>
          <w:b/>
          <w:color w:val="0D904F"/>
          <w:sz w:val="20"/>
          <w:szCs w:val="20"/>
        </w:rPr>
        <w:t>dunnhumbysql.complete.transaction_data</w:t>
      </w:r>
      <w:proofErr w:type="spellEnd"/>
      <w:r>
        <w:rPr>
          <w:rFonts w:ascii="Roboto Mono" w:eastAsia="Roboto Mono" w:hAnsi="Roboto Mono" w:cs="Roboto Mono"/>
          <w:b/>
          <w:color w:val="0D904F"/>
          <w:sz w:val="20"/>
          <w:szCs w:val="20"/>
        </w:rPr>
        <w:t>`</w:t>
      </w:r>
      <w:r>
        <w:rPr>
          <w:rFonts w:ascii="Roboto Mono" w:eastAsia="Roboto Mono" w:hAnsi="Roboto Mono" w:cs="Roboto Mono"/>
          <w:b/>
          <w:color w:val="202124"/>
          <w:sz w:val="20"/>
          <w:szCs w:val="20"/>
        </w:rPr>
        <w:t xml:space="preserve"> t</w:t>
      </w:r>
    </w:p>
    <w:p w14:paraId="1710499D" w14:textId="77777777" w:rsidR="00DB1CC5" w:rsidRDefault="00AB756A">
      <w:pPr>
        <w:shd w:val="clear" w:color="auto" w:fill="FFFFFE"/>
        <w:spacing w:line="36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on</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p.</w:t>
      </w:r>
      <w:r>
        <w:rPr>
          <w:rFonts w:ascii="Roboto Mono" w:eastAsia="Roboto Mono" w:hAnsi="Roboto Mono" w:cs="Roboto Mono"/>
          <w:b/>
          <w:color w:val="800000"/>
          <w:sz w:val="20"/>
          <w:szCs w:val="20"/>
        </w:rPr>
        <w:t>PRODUCT_ID</w:t>
      </w:r>
      <w:proofErr w:type="spellEnd"/>
      <w:r>
        <w:rPr>
          <w:rFonts w:ascii="Roboto Mono" w:eastAsia="Roboto Mono" w:hAnsi="Roboto Mono" w:cs="Roboto Mono"/>
          <w:b/>
          <w:color w:val="202124"/>
          <w:sz w:val="20"/>
          <w:szCs w:val="20"/>
        </w:rPr>
        <w:t>=</w:t>
      </w:r>
      <w:proofErr w:type="spellStart"/>
      <w:r>
        <w:rPr>
          <w:rFonts w:ascii="Roboto Mono" w:eastAsia="Roboto Mono" w:hAnsi="Roboto Mono" w:cs="Roboto Mono"/>
          <w:b/>
          <w:color w:val="202124"/>
          <w:sz w:val="20"/>
          <w:szCs w:val="20"/>
        </w:rPr>
        <w:t>t.PRODUCT_ID</w:t>
      </w:r>
      <w:proofErr w:type="spellEnd"/>
    </w:p>
    <w:p w14:paraId="1710499E" w14:textId="77777777" w:rsidR="00DB1CC5" w:rsidRDefault="00AB756A">
      <w:pPr>
        <w:shd w:val="clear" w:color="auto" w:fill="FFFFFE"/>
        <w:spacing w:line="360" w:lineRule="auto"/>
        <w:rPr>
          <w:rFonts w:ascii="Roboto Mono" w:eastAsia="Roboto Mono" w:hAnsi="Roboto Mono" w:cs="Roboto Mono"/>
          <w:b/>
          <w:color w:val="37474F"/>
          <w:sz w:val="20"/>
          <w:szCs w:val="20"/>
        </w:rPr>
      </w:pPr>
      <w:r>
        <w:rPr>
          <w:rFonts w:ascii="Roboto Mono" w:eastAsia="Roboto Mono" w:hAnsi="Roboto Mono" w:cs="Roboto Mono"/>
          <w:b/>
          <w:color w:val="37474F"/>
          <w:sz w:val="20"/>
          <w:szCs w:val="20"/>
        </w:rPr>
        <w:t>)</w:t>
      </w:r>
    </w:p>
    <w:p w14:paraId="1710499F" w14:textId="77777777" w:rsidR="00DB1CC5" w:rsidRDefault="00AB756A">
      <w:pPr>
        <w:shd w:val="clear" w:color="auto" w:fill="FFFFFE"/>
        <w:spacing w:line="36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select</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t.SUB_COMMODITY_DESC</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as</w:t>
      </w:r>
      <w:r>
        <w:rPr>
          <w:rFonts w:ascii="Roboto Mono" w:eastAsia="Roboto Mono" w:hAnsi="Roboto Mono" w:cs="Roboto Mono"/>
          <w:b/>
          <w:color w:val="202124"/>
          <w:sz w:val="20"/>
          <w:szCs w:val="20"/>
        </w:rPr>
        <w:t xml:space="preserve"> item_1, t2.SUB_COMMODITY_DESC </w:t>
      </w:r>
      <w:r>
        <w:rPr>
          <w:rFonts w:ascii="Roboto Mono" w:eastAsia="Roboto Mono" w:hAnsi="Roboto Mono" w:cs="Roboto Mono"/>
          <w:b/>
          <w:color w:val="3367D6"/>
          <w:sz w:val="20"/>
          <w:szCs w:val="20"/>
        </w:rPr>
        <w:t>as</w:t>
      </w:r>
      <w:r>
        <w:rPr>
          <w:rFonts w:ascii="Roboto Mono" w:eastAsia="Roboto Mono" w:hAnsi="Roboto Mono" w:cs="Roboto Mono"/>
          <w:b/>
          <w:color w:val="202124"/>
          <w:sz w:val="20"/>
          <w:szCs w:val="20"/>
        </w:rPr>
        <w:t xml:space="preserve"> item_2,</w:t>
      </w:r>
    </w:p>
    <w:p w14:paraId="171049A0" w14:textId="77777777" w:rsidR="00DB1CC5" w:rsidRDefault="00AB756A">
      <w:pPr>
        <w:shd w:val="clear" w:color="auto" w:fill="FFFFFE"/>
        <w:spacing w:line="36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count</w:t>
      </w:r>
      <w:r>
        <w:rPr>
          <w:rFonts w:ascii="Roboto Mono" w:eastAsia="Roboto Mono" w:hAnsi="Roboto Mono" w:cs="Roboto Mono"/>
          <w:b/>
          <w:color w:val="37474F"/>
          <w:sz w:val="20"/>
          <w:szCs w:val="20"/>
        </w:rPr>
        <w:t>(</w:t>
      </w:r>
      <w:r>
        <w:rPr>
          <w:rFonts w:ascii="Roboto Mono" w:eastAsia="Roboto Mono" w:hAnsi="Roboto Mono" w:cs="Roboto Mono"/>
          <w:b/>
          <w:color w:val="3367D6"/>
          <w:sz w:val="20"/>
          <w:szCs w:val="20"/>
        </w:rPr>
        <w:t>distinct</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t.BASKET_ID</w:t>
      </w:r>
      <w:proofErr w:type="spellEnd"/>
      <w:r>
        <w:rPr>
          <w:rFonts w:ascii="Roboto Mono" w:eastAsia="Roboto Mono" w:hAnsi="Roboto Mono" w:cs="Roboto Mono"/>
          <w:b/>
          <w:color w:val="37474F"/>
          <w:sz w:val="20"/>
          <w:szCs w:val="20"/>
        </w:rPr>
        <w:t>)</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as</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num_orders</w:t>
      </w:r>
      <w:proofErr w:type="spellEnd"/>
    </w:p>
    <w:p w14:paraId="171049A1" w14:textId="77777777" w:rsidR="00DB1CC5" w:rsidRDefault="00AB756A">
      <w:pPr>
        <w:shd w:val="clear" w:color="auto" w:fill="FFFFFE"/>
        <w:spacing w:line="36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from</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cte</w:t>
      </w:r>
      <w:proofErr w:type="spellEnd"/>
      <w:r>
        <w:rPr>
          <w:rFonts w:ascii="Roboto Mono" w:eastAsia="Roboto Mono" w:hAnsi="Roboto Mono" w:cs="Roboto Mono"/>
          <w:b/>
          <w:color w:val="202124"/>
          <w:sz w:val="20"/>
          <w:szCs w:val="20"/>
        </w:rPr>
        <w:t xml:space="preserve"> t</w:t>
      </w:r>
    </w:p>
    <w:p w14:paraId="171049A2" w14:textId="77777777" w:rsidR="00DB1CC5" w:rsidRDefault="00AB756A">
      <w:pPr>
        <w:shd w:val="clear" w:color="auto" w:fill="FFFFFE"/>
        <w:spacing w:line="36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inner</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join</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cte</w:t>
      </w:r>
      <w:proofErr w:type="spellEnd"/>
      <w:r>
        <w:rPr>
          <w:rFonts w:ascii="Roboto Mono" w:eastAsia="Roboto Mono" w:hAnsi="Roboto Mono" w:cs="Roboto Mono"/>
          <w:b/>
          <w:color w:val="202124"/>
          <w:sz w:val="20"/>
          <w:szCs w:val="20"/>
        </w:rPr>
        <w:t xml:space="preserve"> t2</w:t>
      </w:r>
    </w:p>
    <w:p w14:paraId="171049A3" w14:textId="77777777" w:rsidR="00DB1CC5" w:rsidRDefault="00AB756A">
      <w:pPr>
        <w:shd w:val="clear" w:color="auto" w:fill="FFFFFE"/>
        <w:spacing w:line="36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on</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t.</w:t>
      </w:r>
      <w:r>
        <w:rPr>
          <w:rFonts w:ascii="Roboto Mono" w:eastAsia="Roboto Mono" w:hAnsi="Roboto Mono" w:cs="Roboto Mono"/>
          <w:b/>
          <w:color w:val="800000"/>
          <w:sz w:val="20"/>
          <w:szCs w:val="20"/>
        </w:rPr>
        <w:t>BASKET_ID</w:t>
      </w:r>
      <w:proofErr w:type="spellEnd"/>
      <w:r>
        <w:rPr>
          <w:rFonts w:ascii="Roboto Mono" w:eastAsia="Roboto Mono" w:hAnsi="Roboto Mono" w:cs="Roboto Mono"/>
          <w:b/>
          <w:color w:val="202124"/>
          <w:sz w:val="20"/>
          <w:szCs w:val="20"/>
        </w:rPr>
        <w:t>=t2.BASKET_ID</w:t>
      </w:r>
    </w:p>
    <w:p w14:paraId="171049A4" w14:textId="77777777" w:rsidR="00DB1CC5" w:rsidRDefault="00AB756A">
      <w:pPr>
        <w:shd w:val="clear" w:color="auto" w:fill="FFFFFE"/>
        <w:spacing w:line="36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and</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t.SUB_COMMODITY_DESC</w:t>
      </w:r>
      <w:proofErr w:type="spellEnd"/>
      <w:r>
        <w:rPr>
          <w:rFonts w:ascii="Roboto Mono" w:eastAsia="Roboto Mono" w:hAnsi="Roboto Mono" w:cs="Roboto Mono"/>
          <w:b/>
          <w:color w:val="37474F"/>
          <w:sz w:val="20"/>
          <w:szCs w:val="20"/>
        </w:rPr>
        <w:t>&lt;</w:t>
      </w:r>
      <w:r>
        <w:rPr>
          <w:rFonts w:ascii="Roboto Mono" w:eastAsia="Roboto Mono" w:hAnsi="Roboto Mono" w:cs="Roboto Mono"/>
          <w:b/>
          <w:color w:val="202124"/>
          <w:sz w:val="20"/>
          <w:szCs w:val="20"/>
        </w:rPr>
        <w:t>t2.SUB_COMMODITY_DESC</w:t>
      </w:r>
    </w:p>
    <w:p w14:paraId="171049A5" w14:textId="77777777" w:rsidR="00DB1CC5" w:rsidRDefault="00AB756A">
      <w:pPr>
        <w:shd w:val="clear" w:color="auto" w:fill="FFFFFE"/>
        <w:spacing w:line="360" w:lineRule="auto"/>
        <w:rPr>
          <w:rFonts w:ascii="Roboto Mono" w:eastAsia="Roboto Mono" w:hAnsi="Roboto Mono" w:cs="Roboto Mono"/>
          <w:b/>
          <w:color w:val="202124"/>
          <w:sz w:val="20"/>
          <w:szCs w:val="20"/>
        </w:rPr>
      </w:pPr>
      <w:r>
        <w:rPr>
          <w:rFonts w:ascii="Roboto Mono" w:eastAsia="Roboto Mono" w:hAnsi="Roboto Mono" w:cs="Roboto Mono"/>
          <w:b/>
          <w:color w:val="3367D6"/>
          <w:sz w:val="20"/>
          <w:szCs w:val="20"/>
        </w:rPr>
        <w:t>group</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by</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t.SUB_COMMODITY_DESC</w:t>
      </w:r>
      <w:proofErr w:type="spellEnd"/>
      <w:r>
        <w:rPr>
          <w:rFonts w:ascii="Roboto Mono" w:eastAsia="Roboto Mono" w:hAnsi="Roboto Mono" w:cs="Roboto Mono"/>
          <w:b/>
          <w:color w:val="202124"/>
          <w:sz w:val="20"/>
          <w:szCs w:val="20"/>
        </w:rPr>
        <w:t>, t2.SUB_COMMODITY_DESC</w:t>
      </w:r>
    </w:p>
    <w:p w14:paraId="171049A6" w14:textId="77777777" w:rsidR="00DB1CC5" w:rsidRDefault="00AB756A">
      <w:pPr>
        <w:shd w:val="clear" w:color="auto" w:fill="FFFFFE"/>
        <w:spacing w:line="360" w:lineRule="auto"/>
        <w:rPr>
          <w:rFonts w:ascii="Roboto Mono" w:eastAsia="Roboto Mono" w:hAnsi="Roboto Mono" w:cs="Roboto Mono"/>
          <w:b/>
          <w:color w:val="3367D6"/>
          <w:sz w:val="20"/>
          <w:szCs w:val="20"/>
        </w:rPr>
      </w:pPr>
      <w:r>
        <w:rPr>
          <w:rFonts w:ascii="Roboto Mono" w:eastAsia="Roboto Mono" w:hAnsi="Roboto Mono" w:cs="Roboto Mono"/>
          <w:b/>
          <w:color w:val="3367D6"/>
          <w:sz w:val="20"/>
          <w:szCs w:val="20"/>
        </w:rPr>
        <w:t>order</w:t>
      </w:r>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by</w:t>
      </w:r>
      <w:r>
        <w:rPr>
          <w:rFonts w:ascii="Roboto Mono" w:eastAsia="Roboto Mono" w:hAnsi="Roboto Mono" w:cs="Roboto Mono"/>
          <w:b/>
          <w:color w:val="202124"/>
          <w:sz w:val="20"/>
          <w:szCs w:val="20"/>
        </w:rPr>
        <w:t xml:space="preserve"> </w:t>
      </w:r>
      <w:proofErr w:type="spellStart"/>
      <w:r>
        <w:rPr>
          <w:rFonts w:ascii="Roboto Mono" w:eastAsia="Roboto Mono" w:hAnsi="Roboto Mono" w:cs="Roboto Mono"/>
          <w:b/>
          <w:color w:val="202124"/>
          <w:sz w:val="20"/>
          <w:szCs w:val="20"/>
        </w:rPr>
        <w:t>num_orders</w:t>
      </w:r>
      <w:proofErr w:type="spellEnd"/>
      <w:r>
        <w:rPr>
          <w:rFonts w:ascii="Roboto Mono" w:eastAsia="Roboto Mono" w:hAnsi="Roboto Mono" w:cs="Roboto Mono"/>
          <w:b/>
          <w:color w:val="202124"/>
          <w:sz w:val="20"/>
          <w:szCs w:val="20"/>
        </w:rPr>
        <w:t xml:space="preserve"> </w:t>
      </w:r>
      <w:r>
        <w:rPr>
          <w:rFonts w:ascii="Roboto Mono" w:eastAsia="Roboto Mono" w:hAnsi="Roboto Mono" w:cs="Roboto Mono"/>
          <w:b/>
          <w:color w:val="3367D6"/>
          <w:sz w:val="20"/>
          <w:szCs w:val="20"/>
        </w:rPr>
        <w:t>desc</w:t>
      </w:r>
    </w:p>
    <w:p w14:paraId="171049A7" w14:textId="77777777" w:rsidR="00DB1CC5" w:rsidRDefault="00AB756A">
      <w:pPr>
        <w:shd w:val="clear" w:color="auto" w:fill="FFFFFE"/>
        <w:spacing w:line="360" w:lineRule="auto"/>
        <w:rPr>
          <w:rFonts w:ascii="Roboto Mono" w:eastAsia="Roboto Mono" w:hAnsi="Roboto Mono" w:cs="Roboto Mono"/>
          <w:b/>
          <w:color w:val="F4511E"/>
          <w:sz w:val="20"/>
          <w:szCs w:val="20"/>
        </w:rPr>
      </w:pPr>
      <w:r>
        <w:rPr>
          <w:rFonts w:ascii="Roboto Mono" w:eastAsia="Roboto Mono" w:hAnsi="Roboto Mono" w:cs="Roboto Mono"/>
          <w:b/>
          <w:color w:val="3367D6"/>
          <w:sz w:val="20"/>
          <w:szCs w:val="20"/>
        </w:rPr>
        <w:t>limit</w:t>
      </w:r>
      <w:r>
        <w:rPr>
          <w:rFonts w:ascii="Roboto Mono" w:eastAsia="Roboto Mono" w:hAnsi="Roboto Mono" w:cs="Roboto Mono"/>
          <w:b/>
          <w:color w:val="202124"/>
          <w:sz w:val="20"/>
          <w:szCs w:val="20"/>
        </w:rPr>
        <w:t xml:space="preserve"> </w:t>
      </w:r>
      <w:r>
        <w:rPr>
          <w:rFonts w:ascii="Roboto Mono" w:eastAsia="Roboto Mono" w:hAnsi="Roboto Mono" w:cs="Roboto Mono"/>
          <w:b/>
          <w:color w:val="F4511E"/>
          <w:sz w:val="20"/>
          <w:szCs w:val="20"/>
        </w:rPr>
        <w:t>10</w:t>
      </w:r>
    </w:p>
    <w:p w14:paraId="171049A8" w14:textId="77777777" w:rsidR="00DB1CC5" w:rsidRDefault="00DB1CC5">
      <w:pPr>
        <w:shd w:val="clear" w:color="auto" w:fill="FFFFFE"/>
        <w:spacing w:line="360" w:lineRule="auto"/>
        <w:rPr>
          <w:rFonts w:ascii="Roboto Mono" w:eastAsia="Roboto Mono" w:hAnsi="Roboto Mono" w:cs="Roboto Mono"/>
          <w:b/>
          <w:color w:val="202124"/>
          <w:sz w:val="20"/>
          <w:szCs w:val="20"/>
        </w:rPr>
      </w:pPr>
    </w:p>
    <w:p w14:paraId="171049A9" w14:textId="77777777" w:rsidR="00DB1CC5" w:rsidRDefault="00AB756A">
      <w:pPr>
        <w:shd w:val="clear" w:color="auto" w:fill="FFFFFE"/>
        <w:spacing w:line="320" w:lineRule="auto"/>
        <w:rPr>
          <w:rFonts w:ascii="Roboto Mono" w:eastAsia="Roboto Mono" w:hAnsi="Roboto Mono" w:cs="Roboto Mono"/>
          <w:b/>
          <w:color w:val="202124"/>
          <w:sz w:val="24"/>
          <w:szCs w:val="24"/>
        </w:rPr>
      </w:pPr>
      <w:r>
        <w:rPr>
          <w:rFonts w:ascii="Roboto Mono" w:eastAsia="Roboto Mono" w:hAnsi="Roboto Mono" w:cs="Roboto Mono"/>
          <w:b/>
          <w:noProof/>
          <w:color w:val="202124"/>
          <w:sz w:val="24"/>
          <w:szCs w:val="24"/>
        </w:rPr>
        <w:drawing>
          <wp:inline distT="114300" distB="114300" distL="114300" distR="114300" wp14:anchorId="17104A15" wp14:editId="17104A16">
            <wp:extent cx="5230368" cy="2536775"/>
            <wp:effectExtent l="0" t="0" r="0" b="0"/>
            <wp:docPr id="5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5230368" cy="2536775"/>
                    </a:xfrm>
                    <a:prstGeom prst="rect">
                      <a:avLst/>
                    </a:prstGeom>
                    <a:ln/>
                  </pic:spPr>
                </pic:pic>
              </a:graphicData>
            </a:graphic>
          </wp:inline>
        </w:drawing>
      </w:r>
    </w:p>
    <w:p w14:paraId="171049AA" w14:textId="77777777" w:rsidR="00DB1CC5" w:rsidRDefault="00DB1CC5">
      <w:pPr>
        <w:shd w:val="clear" w:color="auto" w:fill="FFFFFE"/>
        <w:spacing w:line="320" w:lineRule="auto"/>
        <w:rPr>
          <w:rFonts w:ascii="Roboto Mono" w:eastAsia="Roboto Mono" w:hAnsi="Roboto Mono" w:cs="Roboto Mono"/>
          <w:b/>
          <w:color w:val="202124"/>
          <w:sz w:val="24"/>
          <w:szCs w:val="24"/>
        </w:rPr>
      </w:pPr>
    </w:p>
    <w:p w14:paraId="171049AB" w14:textId="77777777" w:rsidR="00DB1CC5" w:rsidRDefault="00DB1CC5">
      <w:pPr>
        <w:shd w:val="clear" w:color="auto" w:fill="FFFFFE"/>
        <w:spacing w:line="320" w:lineRule="auto"/>
        <w:rPr>
          <w:rFonts w:ascii="Roboto Mono" w:eastAsia="Roboto Mono" w:hAnsi="Roboto Mono" w:cs="Roboto Mono"/>
          <w:b/>
          <w:color w:val="3367D6"/>
          <w:sz w:val="20"/>
          <w:szCs w:val="20"/>
        </w:rPr>
      </w:pPr>
    </w:p>
    <w:p w14:paraId="171049AC" w14:textId="77777777" w:rsidR="00DB1CC5" w:rsidRDefault="00DB1CC5">
      <w:pPr>
        <w:shd w:val="clear" w:color="auto" w:fill="FFFFFE"/>
        <w:spacing w:line="320" w:lineRule="auto"/>
        <w:rPr>
          <w:rFonts w:ascii="Roboto Mono" w:eastAsia="Roboto Mono" w:hAnsi="Roboto Mono" w:cs="Roboto Mono"/>
          <w:b/>
          <w:color w:val="3367D6"/>
          <w:sz w:val="20"/>
          <w:szCs w:val="20"/>
        </w:rPr>
      </w:pPr>
    </w:p>
    <w:p w14:paraId="171049AD" w14:textId="77777777" w:rsidR="00DB1CC5" w:rsidRDefault="00DB1CC5">
      <w:pPr>
        <w:shd w:val="clear" w:color="auto" w:fill="FFFFFE"/>
        <w:spacing w:line="320" w:lineRule="auto"/>
        <w:rPr>
          <w:rFonts w:ascii="Roboto Mono" w:eastAsia="Roboto Mono" w:hAnsi="Roboto Mono" w:cs="Roboto Mono"/>
          <w:b/>
          <w:color w:val="3367D6"/>
          <w:sz w:val="20"/>
          <w:szCs w:val="20"/>
        </w:rPr>
      </w:pPr>
    </w:p>
    <w:p w14:paraId="171049AE" w14:textId="77777777" w:rsidR="00DB1CC5" w:rsidRDefault="00DB1CC5">
      <w:pPr>
        <w:shd w:val="clear" w:color="auto" w:fill="FFFFFE"/>
        <w:spacing w:line="320" w:lineRule="auto"/>
        <w:rPr>
          <w:rFonts w:ascii="Roboto Mono" w:eastAsia="Roboto Mono" w:hAnsi="Roboto Mono" w:cs="Roboto Mono"/>
          <w:b/>
          <w:color w:val="3367D6"/>
          <w:sz w:val="20"/>
          <w:szCs w:val="20"/>
        </w:rPr>
      </w:pPr>
    </w:p>
    <w:p w14:paraId="171049AF" w14:textId="77777777" w:rsidR="00DB1CC5" w:rsidRDefault="00DB1CC5">
      <w:pPr>
        <w:shd w:val="clear" w:color="auto" w:fill="FFFFFE"/>
        <w:spacing w:line="320" w:lineRule="auto"/>
        <w:rPr>
          <w:rFonts w:ascii="Roboto Mono" w:eastAsia="Roboto Mono" w:hAnsi="Roboto Mono" w:cs="Roboto Mono"/>
          <w:b/>
          <w:color w:val="3367D6"/>
          <w:sz w:val="20"/>
          <w:szCs w:val="20"/>
        </w:rPr>
      </w:pPr>
    </w:p>
    <w:p w14:paraId="171049B0" w14:textId="77777777" w:rsidR="00DB1CC5" w:rsidRDefault="00DB1CC5">
      <w:pPr>
        <w:shd w:val="clear" w:color="auto" w:fill="FFFFFE"/>
        <w:spacing w:line="320" w:lineRule="auto"/>
        <w:rPr>
          <w:rFonts w:ascii="Roboto Mono" w:eastAsia="Roboto Mono" w:hAnsi="Roboto Mono" w:cs="Roboto Mono"/>
          <w:b/>
          <w:color w:val="3367D6"/>
          <w:sz w:val="20"/>
          <w:szCs w:val="20"/>
        </w:rPr>
      </w:pPr>
    </w:p>
    <w:p w14:paraId="171049B1" w14:textId="77777777" w:rsidR="00DB1CC5" w:rsidRDefault="00DB1CC5">
      <w:pPr>
        <w:shd w:val="clear" w:color="auto" w:fill="FFFFFE"/>
        <w:spacing w:line="320" w:lineRule="auto"/>
        <w:rPr>
          <w:rFonts w:ascii="Roboto Mono" w:eastAsia="Roboto Mono" w:hAnsi="Roboto Mono" w:cs="Roboto Mono"/>
          <w:b/>
          <w:color w:val="3367D6"/>
          <w:sz w:val="20"/>
          <w:szCs w:val="20"/>
        </w:rPr>
      </w:pPr>
    </w:p>
    <w:p w14:paraId="171049B2" w14:textId="77777777" w:rsidR="00DB1CC5" w:rsidRDefault="00DB1CC5">
      <w:pPr>
        <w:shd w:val="clear" w:color="auto" w:fill="FFFFFE"/>
        <w:spacing w:line="320" w:lineRule="auto"/>
        <w:rPr>
          <w:rFonts w:ascii="Roboto Mono" w:eastAsia="Roboto Mono" w:hAnsi="Roboto Mono" w:cs="Roboto Mono"/>
          <w:b/>
          <w:color w:val="3367D6"/>
          <w:sz w:val="20"/>
          <w:szCs w:val="20"/>
        </w:rPr>
      </w:pPr>
    </w:p>
    <w:p w14:paraId="171049B3" w14:textId="77777777" w:rsidR="00DB1CC5" w:rsidRDefault="00DB1CC5">
      <w:pPr>
        <w:shd w:val="clear" w:color="auto" w:fill="FFFFFE"/>
        <w:spacing w:line="320" w:lineRule="auto"/>
        <w:rPr>
          <w:rFonts w:ascii="Roboto Mono" w:eastAsia="Roboto Mono" w:hAnsi="Roboto Mono" w:cs="Roboto Mono"/>
          <w:b/>
          <w:color w:val="3367D6"/>
          <w:sz w:val="20"/>
          <w:szCs w:val="20"/>
        </w:rPr>
      </w:pPr>
    </w:p>
    <w:p w14:paraId="171049B4" w14:textId="77777777" w:rsidR="00DB1CC5" w:rsidRDefault="00DB1CC5">
      <w:pPr>
        <w:shd w:val="clear" w:color="auto" w:fill="FFFFFE"/>
        <w:spacing w:line="320" w:lineRule="auto"/>
        <w:rPr>
          <w:rFonts w:ascii="Roboto Mono" w:eastAsia="Roboto Mono" w:hAnsi="Roboto Mono" w:cs="Roboto Mono"/>
          <w:b/>
          <w:color w:val="3367D6"/>
          <w:sz w:val="20"/>
          <w:szCs w:val="20"/>
        </w:rPr>
      </w:pPr>
    </w:p>
    <w:p w14:paraId="171049B5" w14:textId="77777777" w:rsidR="00DB1CC5" w:rsidRDefault="00DB1CC5">
      <w:pPr>
        <w:shd w:val="clear" w:color="auto" w:fill="FFFFFE"/>
        <w:spacing w:line="320" w:lineRule="auto"/>
        <w:rPr>
          <w:rFonts w:ascii="Roboto Mono" w:eastAsia="Roboto Mono" w:hAnsi="Roboto Mono" w:cs="Roboto Mono"/>
          <w:b/>
          <w:color w:val="3367D6"/>
          <w:sz w:val="20"/>
          <w:szCs w:val="20"/>
        </w:rPr>
      </w:pPr>
    </w:p>
    <w:p w14:paraId="171049B6" w14:textId="77777777" w:rsidR="00DB1CC5" w:rsidRDefault="00DB1CC5">
      <w:pPr>
        <w:rPr>
          <w:b/>
          <w:sz w:val="24"/>
          <w:szCs w:val="24"/>
        </w:rPr>
      </w:pPr>
    </w:p>
    <w:sectPr w:rsidR="00DB1CC5">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Suraaj Hasija" w:date="2023-01-16T10:01:00Z" w:initials="">
    <w:p w14:paraId="17104A17" w14:textId="77777777" w:rsidR="00DB1CC5" w:rsidRDefault="00AB756A">
      <w:pPr>
        <w:widowControl w:val="0"/>
        <w:pBdr>
          <w:top w:val="nil"/>
          <w:left w:val="nil"/>
          <w:bottom w:val="nil"/>
          <w:right w:val="nil"/>
          <w:between w:val="nil"/>
        </w:pBdr>
        <w:spacing w:line="240" w:lineRule="auto"/>
        <w:rPr>
          <w:color w:val="000000"/>
        </w:rPr>
      </w:pPr>
      <w:r>
        <w:rPr>
          <w:color w:val="000000"/>
        </w:rPr>
        <w:t>count distinct, check the new query @abdul.ahad@scaler.com</w:t>
      </w:r>
    </w:p>
  </w:comment>
  <w:comment w:id="3" w:author="Abdul Ahad" w:date="2023-01-16T10:36:00Z" w:initials="">
    <w:p w14:paraId="17104A18" w14:textId="77777777" w:rsidR="00DB1CC5" w:rsidRDefault="00AB756A">
      <w:pPr>
        <w:widowControl w:val="0"/>
        <w:pBdr>
          <w:top w:val="nil"/>
          <w:left w:val="nil"/>
          <w:bottom w:val="nil"/>
          <w:right w:val="nil"/>
          <w:between w:val="nil"/>
        </w:pBdr>
        <w:spacing w:line="240" w:lineRule="auto"/>
        <w:rPr>
          <w:color w:val="000000"/>
        </w:rPr>
      </w:pPr>
      <w:r>
        <w:rPr>
          <w:color w:val="000000"/>
        </w:rPr>
        <w:t>@suraaj.hasija_1@scaler.com sir why do we need to use distinct for foot traffic calculation.</w:t>
      </w:r>
    </w:p>
    <w:p w14:paraId="17104A19" w14:textId="77777777" w:rsidR="00DB1CC5" w:rsidRDefault="00AB756A">
      <w:pPr>
        <w:widowControl w:val="0"/>
        <w:pBdr>
          <w:top w:val="nil"/>
          <w:left w:val="nil"/>
          <w:bottom w:val="nil"/>
          <w:right w:val="nil"/>
          <w:between w:val="nil"/>
        </w:pBdr>
        <w:spacing w:line="240" w:lineRule="auto"/>
        <w:rPr>
          <w:color w:val="000000"/>
        </w:rPr>
      </w:pPr>
      <w:r>
        <w:rPr>
          <w:color w:val="000000"/>
        </w:rPr>
        <w:t>should we add another question for number of unique customers per week or loyalty percentage kind thing</w:t>
      </w:r>
    </w:p>
  </w:comment>
  <w:comment w:id="4" w:author="Suraaj Hasija" w:date="2023-01-16T11:12:00Z" w:initials="">
    <w:p w14:paraId="17104A1A" w14:textId="77777777" w:rsidR="00DB1CC5" w:rsidRDefault="00AB756A">
      <w:pPr>
        <w:widowControl w:val="0"/>
        <w:pBdr>
          <w:top w:val="nil"/>
          <w:left w:val="nil"/>
          <w:bottom w:val="nil"/>
          <w:right w:val="nil"/>
          <w:between w:val="nil"/>
        </w:pBdr>
        <w:spacing w:line="240" w:lineRule="auto"/>
        <w:rPr>
          <w:color w:val="000000"/>
        </w:rPr>
      </w:pPr>
      <w:r>
        <w:rPr>
          <w:color w:val="000000"/>
        </w:rPr>
        <w:t>got it. it can be a variation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7104A17" w15:done="0"/>
  <w15:commentEx w15:paraId="17104A19" w15:done="0"/>
  <w15:commentEx w15:paraId="17104A1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7104A17" w16cid:durableId="7AA07078"/>
  <w16cid:commentId w16cid:paraId="17104A19" w16cid:durableId="150F1654"/>
  <w16cid:commentId w16cid:paraId="17104A1A" w16cid:durableId="1BEB9CA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1" w:fontKey="{BC24894A-B991-493B-9E7B-5A521782A272}"/>
    <w:embedBold r:id="rId2" w:fontKey="{F54E5D23-6FD3-415D-90E3-1C3C9C0E22CD}"/>
  </w:font>
  <w:font w:name="Roboto">
    <w:charset w:val="00"/>
    <w:family w:val="auto"/>
    <w:pitch w:val="variable"/>
    <w:sig w:usb0="E0000AFF" w:usb1="5000217F" w:usb2="00000021" w:usb3="00000000" w:csb0="0000019F" w:csb1="00000000"/>
    <w:embedRegular r:id="rId3" w:fontKey="{A4182B88-BC73-43CE-A0BF-4413BD474C70}"/>
    <w:embedBold r:id="rId4" w:fontKey="{B4F5F701-023F-4783-A3AA-99BD94901308}"/>
  </w:font>
  <w:font w:name="Calibri">
    <w:panose1 w:val="020F0502020204030204"/>
    <w:charset w:val="00"/>
    <w:family w:val="swiss"/>
    <w:pitch w:val="variable"/>
    <w:sig w:usb0="E4002EFF" w:usb1="C200247B" w:usb2="00000009" w:usb3="00000000" w:csb0="000001FF" w:csb1="00000000"/>
    <w:embedRegular r:id="rId5" w:fontKey="{1B77FEE3-DB1F-4368-8928-87507FC0984A}"/>
  </w:font>
  <w:font w:name="Cambria">
    <w:panose1 w:val="02040503050406030204"/>
    <w:charset w:val="00"/>
    <w:family w:val="roman"/>
    <w:pitch w:val="variable"/>
    <w:sig w:usb0="E00006FF" w:usb1="420024FF" w:usb2="02000000" w:usb3="00000000" w:csb0="0000019F" w:csb1="00000000"/>
    <w:embedRegular r:id="rId6" w:fontKey="{756483B8-878D-46BE-BAB9-FDFF5FB596D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056C3"/>
    <w:multiLevelType w:val="multilevel"/>
    <w:tmpl w:val="9AC617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A17ED0"/>
    <w:multiLevelType w:val="multilevel"/>
    <w:tmpl w:val="836E7F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08708F"/>
    <w:multiLevelType w:val="multilevel"/>
    <w:tmpl w:val="F23A4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D51515"/>
    <w:multiLevelType w:val="multilevel"/>
    <w:tmpl w:val="F59858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DE83215"/>
    <w:multiLevelType w:val="multilevel"/>
    <w:tmpl w:val="04B29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43A318C"/>
    <w:multiLevelType w:val="multilevel"/>
    <w:tmpl w:val="EB2A61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55A6456"/>
    <w:multiLevelType w:val="multilevel"/>
    <w:tmpl w:val="F23206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AB42C19"/>
    <w:multiLevelType w:val="multilevel"/>
    <w:tmpl w:val="F71C9C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CFF0ED8"/>
    <w:multiLevelType w:val="multilevel"/>
    <w:tmpl w:val="73948B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41A3F18"/>
    <w:multiLevelType w:val="multilevel"/>
    <w:tmpl w:val="84C049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47028DF"/>
    <w:multiLevelType w:val="multilevel"/>
    <w:tmpl w:val="436E45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8B439E4"/>
    <w:multiLevelType w:val="multilevel"/>
    <w:tmpl w:val="4BBCC0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02257F5"/>
    <w:multiLevelType w:val="multilevel"/>
    <w:tmpl w:val="141A90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3061CA9"/>
    <w:multiLevelType w:val="multilevel"/>
    <w:tmpl w:val="82E610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6CA1C23"/>
    <w:multiLevelType w:val="multilevel"/>
    <w:tmpl w:val="476EC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7FE54DD"/>
    <w:multiLevelType w:val="multilevel"/>
    <w:tmpl w:val="DD2EEB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BAF633E"/>
    <w:multiLevelType w:val="multilevel"/>
    <w:tmpl w:val="2C1CA3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06E0091"/>
    <w:multiLevelType w:val="multilevel"/>
    <w:tmpl w:val="ADD42D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16177F8"/>
    <w:multiLevelType w:val="multilevel"/>
    <w:tmpl w:val="4A088B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51E5178"/>
    <w:multiLevelType w:val="multilevel"/>
    <w:tmpl w:val="7B108B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F497650"/>
    <w:multiLevelType w:val="multilevel"/>
    <w:tmpl w:val="52CCD3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90859A2"/>
    <w:multiLevelType w:val="multilevel"/>
    <w:tmpl w:val="D70A4C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C2114E7"/>
    <w:multiLevelType w:val="multilevel"/>
    <w:tmpl w:val="1506FC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6271487D"/>
    <w:multiLevelType w:val="multilevel"/>
    <w:tmpl w:val="40BE4A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3627A02"/>
    <w:multiLevelType w:val="multilevel"/>
    <w:tmpl w:val="D66439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676012B"/>
    <w:multiLevelType w:val="multilevel"/>
    <w:tmpl w:val="03CE3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1DF3DDF"/>
    <w:multiLevelType w:val="multilevel"/>
    <w:tmpl w:val="990852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6E16BD5"/>
    <w:multiLevelType w:val="multilevel"/>
    <w:tmpl w:val="422855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8FE7788"/>
    <w:multiLevelType w:val="multilevel"/>
    <w:tmpl w:val="CB005D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37507991">
    <w:abstractNumId w:val="25"/>
  </w:num>
  <w:num w:numId="2" w16cid:durableId="415323972">
    <w:abstractNumId w:val="26"/>
  </w:num>
  <w:num w:numId="3" w16cid:durableId="1256744793">
    <w:abstractNumId w:val="13"/>
  </w:num>
  <w:num w:numId="4" w16cid:durableId="2014917814">
    <w:abstractNumId w:val="10"/>
  </w:num>
  <w:num w:numId="5" w16cid:durableId="1319918713">
    <w:abstractNumId w:val="23"/>
  </w:num>
  <w:num w:numId="6" w16cid:durableId="1489323620">
    <w:abstractNumId w:val="27"/>
  </w:num>
  <w:num w:numId="7" w16cid:durableId="1680547402">
    <w:abstractNumId w:val="3"/>
  </w:num>
  <w:num w:numId="8" w16cid:durableId="1086195698">
    <w:abstractNumId w:val="21"/>
  </w:num>
  <w:num w:numId="9" w16cid:durableId="1448238016">
    <w:abstractNumId w:val="14"/>
  </w:num>
  <w:num w:numId="10" w16cid:durableId="964773199">
    <w:abstractNumId w:val="24"/>
  </w:num>
  <w:num w:numId="11" w16cid:durableId="1967194888">
    <w:abstractNumId w:val="12"/>
  </w:num>
  <w:num w:numId="12" w16cid:durableId="780878557">
    <w:abstractNumId w:val="2"/>
  </w:num>
  <w:num w:numId="13" w16cid:durableId="934901374">
    <w:abstractNumId w:val="8"/>
  </w:num>
  <w:num w:numId="14" w16cid:durableId="1744722805">
    <w:abstractNumId w:val="5"/>
  </w:num>
  <w:num w:numId="15" w16cid:durableId="2113892791">
    <w:abstractNumId w:val="19"/>
  </w:num>
  <w:num w:numId="16" w16cid:durableId="792794225">
    <w:abstractNumId w:val="4"/>
  </w:num>
  <w:num w:numId="17" w16cid:durableId="1907958086">
    <w:abstractNumId w:val="0"/>
  </w:num>
  <w:num w:numId="18" w16cid:durableId="634456049">
    <w:abstractNumId w:val="15"/>
  </w:num>
  <w:num w:numId="19" w16cid:durableId="1085567538">
    <w:abstractNumId w:val="11"/>
  </w:num>
  <w:num w:numId="20" w16cid:durableId="1676037127">
    <w:abstractNumId w:val="16"/>
  </w:num>
  <w:num w:numId="21" w16cid:durableId="161823988">
    <w:abstractNumId w:val="22"/>
  </w:num>
  <w:num w:numId="22" w16cid:durableId="475029201">
    <w:abstractNumId w:val="9"/>
  </w:num>
  <w:num w:numId="23" w16cid:durableId="1313558201">
    <w:abstractNumId w:val="28"/>
  </w:num>
  <w:num w:numId="24" w16cid:durableId="824859808">
    <w:abstractNumId w:val="7"/>
  </w:num>
  <w:num w:numId="25" w16cid:durableId="593056968">
    <w:abstractNumId w:val="6"/>
  </w:num>
  <w:num w:numId="26" w16cid:durableId="82185798">
    <w:abstractNumId w:val="1"/>
  </w:num>
  <w:num w:numId="27" w16cid:durableId="1651862226">
    <w:abstractNumId w:val="17"/>
  </w:num>
  <w:num w:numId="28" w16cid:durableId="2115438059">
    <w:abstractNumId w:val="18"/>
  </w:num>
  <w:num w:numId="29" w16cid:durableId="1909205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1CC5"/>
    <w:rsid w:val="00AA2EC5"/>
    <w:rsid w:val="00AB756A"/>
    <w:rsid w:val="00DB1CC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1046C1"/>
  <w15:docId w15:val="{8DBE5483-B89E-49E2-B966-EEF1DE765F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microsoft.com/office/2016/09/relationships/commentsIds" Target="commentsIds.xml"/><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comments" Target="comments.xml"/><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5.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microsoft.com/office/2011/relationships/commentsExtended" Target="commentsExtended.xm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xjtng8KcLDlNUczdA/hDnob4e7Q==">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39</Pages>
  <Words>3514</Words>
  <Characters>20035</Characters>
  <Application>Microsoft Office Word</Application>
  <DocSecurity>0</DocSecurity>
  <Lines>166</Lines>
  <Paragraphs>47</Paragraphs>
  <ScaleCrop>false</ScaleCrop>
  <Company/>
  <LinksUpToDate>false</LinksUpToDate>
  <CharactersWithSpaces>23502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Anubhav Sharma</cp:lastModifiedBy>
  <cp:revision>2</cp:revision>
  <dcterms:created xsi:type="dcterms:W3CDTF">2024-08-23T13:04:00Z</dcterms:created>
  <dcterms:modified xsi:type="dcterms:W3CDTF">2024-08-23T13:04:00Z</dcterms:modified>
</cp:coreProperties>
</file>